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Rule="auto"/>
        <w:jc w:val="center"/>
        <w:rPr>
          <w:b w:val="1"/>
          <w:sz w:val="28"/>
          <w:szCs w:val="28"/>
        </w:rPr>
      </w:pPr>
      <w:r w:rsidDel="00000000" w:rsidR="00000000" w:rsidRPr="00000000">
        <w:rPr>
          <w:b w:val="1"/>
          <w:sz w:val="28"/>
          <w:szCs w:val="28"/>
          <w:rtl w:val="0"/>
        </w:rPr>
        <w:t xml:space="preserve">BỘ GIÁO DỤC VÀ ĐÀO TẠO</w:t>
      </w:r>
    </w:p>
    <w:p w:rsidR="00000000" w:rsidDel="00000000" w:rsidP="00000000" w:rsidRDefault="00000000" w:rsidRPr="00000000" w14:paraId="00000002">
      <w:pPr>
        <w:spacing w:after="200" w:lineRule="auto"/>
        <w:jc w:val="center"/>
        <w:rPr>
          <w:b w:val="1"/>
          <w:sz w:val="28"/>
          <w:szCs w:val="28"/>
        </w:rPr>
      </w:pPr>
      <w:r w:rsidDel="00000000" w:rsidR="00000000" w:rsidRPr="00000000">
        <w:rPr>
          <w:b w:val="1"/>
          <w:sz w:val="28"/>
          <w:szCs w:val="28"/>
          <w:rtl w:val="0"/>
        </w:rPr>
        <w:t xml:space="preserve">BỘ NÔNG NGHIỆP VÀ PTNT</w:t>
      </w:r>
    </w:p>
    <w:p w:rsidR="00000000" w:rsidDel="00000000" w:rsidP="00000000" w:rsidRDefault="00000000" w:rsidRPr="00000000" w14:paraId="00000003">
      <w:pPr>
        <w:spacing w:after="200" w:lineRule="auto"/>
        <w:jc w:val="center"/>
        <w:rPr>
          <w:rFonts w:ascii="Times New Roman" w:cs="Times New Roman" w:eastAsia="Times New Roman" w:hAnsi="Times New Roman"/>
          <w:b w:val="1"/>
          <w:color w:val="333333"/>
          <w:sz w:val="28"/>
          <w:szCs w:val="28"/>
        </w:rPr>
      </w:pPr>
      <w:r w:rsidDel="00000000" w:rsidR="00000000" w:rsidRPr="00000000">
        <w:rPr>
          <w:b w:val="1"/>
          <w:sz w:val="28"/>
          <w:szCs w:val="28"/>
          <w:rtl w:val="0"/>
        </w:rPr>
        <w:t xml:space="preserve">TRƯỜNG ĐẠI HỌC THỦY LỢI</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br w:type="textWrapping"/>
      </w:r>
    </w:p>
    <w:p w:rsidR="00000000" w:rsidDel="00000000" w:rsidP="00000000" w:rsidRDefault="00000000" w:rsidRPr="00000000" w14:paraId="00000005">
      <w:pPr>
        <w:jc w:val="center"/>
        <w:rPr/>
      </w:pPr>
      <w:r w:rsidDel="00000000" w:rsidR="00000000" w:rsidRPr="00000000">
        <w:rPr/>
        <w:drawing>
          <wp:inline distB="0" distT="0" distL="0" distR="0">
            <wp:extent cx="2460625" cy="1680845"/>
            <wp:effectExtent b="0" l="0" r="0" t="0"/>
            <wp:docPr id="172"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460625" cy="168084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tl w:val="0"/>
        </w:rPr>
        <w:t xml:space="preserve">NHÓM 1</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HỆ THỐNG QUẢN LÝ THỰC TẬP, ĐỒ ÁN KHOA CÔNG NGHỆ THÔNG TIN TRƯỜNG ĐẠI HỌC THỦY LỢI</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BÁO CÁO KẾT THÚC MÔN PHÁT TRIỂN DỰ ÁN PHẦN MỀM</w:t>
      </w:r>
    </w:p>
    <w:p w:rsidR="00000000" w:rsidDel="00000000" w:rsidP="00000000" w:rsidRDefault="00000000" w:rsidRPr="00000000" w14:paraId="00000016">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HÀ NỘI, NĂM 2023</w:t>
      </w:r>
    </w:p>
    <w:p w:rsidR="00000000" w:rsidDel="00000000" w:rsidP="00000000" w:rsidRDefault="00000000" w:rsidRPr="00000000" w14:paraId="0000001B">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spacing w:after="200" w:lineRule="auto"/>
        <w:jc w:val="center"/>
        <w:rPr>
          <w:b w:val="1"/>
          <w:sz w:val="28"/>
          <w:szCs w:val="28"/>
        </w:rPr>
      </w:pPr>
      <w:r w:rsidDel="00000000" w:rsidR="00000000" w:rsidRPr="00000000">
        <w:rPr>
          <w:rFonts w:ascii="Times New Roman" w:cs="Times New Roman" w:eastAsia="Times New Roman" w:hAnsi="Times New Roman"/>
          <w:b w:val="1"/>
          <w:color w:val="333333"/>
          <w:sz w:val="40"/>
          <w:szCs w:val="40"/>
          <w:rtl w:val="0"/>
        </w:rPr>
        <w:t xml:space="preserve">   </w:t>
      </w:r>
      <w:r w:rsidDel="00000000" w:rsidR="00000000" w:rsidRPr="00000000">
        <w:rPr>
          <w:b w:val="1"/>
          <w:sz w:val="28"/>
          <w:szCs w:val="28"/>
          <w:rtl w:val="0"/>
        </w:rPr>
        <w:t xml:space="preserve">BỘ GIÁO DỤC VÀ ĐÀO TẠO</w:t>
      </w:r>
    </w:p>
    <w:p w:rsidR="00000000" w:rsidDel="00000000" w:rsidP="00000000" w:rsidRDefault="00000000" w:rsidRPr="00000000" w14:paraId="0000001E">
      <w:pPr>
        <w:spacing w:after="200" w:lineRule="auto"/>
        <w:jc w:val="center"/>
        <w:rPr>
          <w:b w:val="1"/>
          <w:sz w:val="28"/>
          <w:szCs w:val="28"/>
        </w:rPr>
      </w:pPr>
      <w:r w:rsidDel="00000000" w:rsidR="00000000" w:rsidRPr="00000000">
        <w:rPr>
          <w:b w:val="1"/>
          <w:sz w:val="28"/>
          <w:szCs w:val="28"/>
          <w:rtl w:val="0"/>
        </w:rPr>
        <w:t xml:space="preserve">BỘ NÔNG NGHIỆP VÀ PTNT</w:t>
      </w:r>
    </w:p>
    <w:p w:rsidR="00000000" w:rsidDel="00000000" w:rsidP="00000000" w:rsidRDefault="00000000" w:rsidRPr="00000000" w14:paraId="0000001F">
      <w:pPr>
        <w:spacing w:after="200" w:lineRule="auto"/>
        <w:jc w:val="center"/>
        <w:rPr>
          <w:rFonts w:ascii="Times New Roman" w:cs="Times New Roman" w:eastAsia="Times New Roman" w:hAnsi="Times New Roman"/>
          <w:b w:val="1"/>
          <w:color w:val="333333"/>
          <w:sz w:val="28"/>
          <w:szCs w:val="28"/>
        </w:rPr>
      </w:pPr>
      <w:r w:rsidDel="00000000" w:rsidR="00000000" w:rsidRPr="00000000">
        <w:rPr>
          <w:b w:val="1"/>
          <w:sz w:val="28"/>
          <w:szCs w:val="28"/>
          <w:rtl w:val="0"/>
        </w:rPr>
        <w:t xml:space="preserve">TRƯỜNG ĐẠI HỌC THỦY LỢI</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0"/>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NHÓM 1</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1134"/>
          <w:tab w:val="center" w:leader="none" w:pos="5670"/>
        </w:tabs>
        <w:spacing w:after="0" w:before="0" w:line="276" w:lineRule="auto"/>
        <w:ind w:left="0" w:right="0" w:firstLine="0"/>
        <w:jc w:val="center"/>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HỆ THỐNG QUẢN LÝ THỰC TẬP, ĐỒ ÁN KHOA CÔNG NGHỆ THÔNG TIN TRƯỜNG ĐẠI HỌC THỦY LỢI</w:t>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Ngành: Công nghệ thông tin</w:t>
      </w:r>
    </w:p>
    <w:p w:rsidR="00000000" w:rsidDel="00000000" w:rsidP="00000000" w:rsidRDefault="00000000" w:rsidRPr="00000000" w14:paraId="0000002F">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Lớp: 61THNB</w:t>
      </w:r>
    </w:p>
    <w:p w:rsidR="00000000" w:rsidDel="00000000" w:rsidP="00000000" w:rsidRDefault="00000000" w:rsidRPr="00000000" w14:paraId="00000030">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Người hướng dẫn: Cù Việt Dũng</w:t>
      </w:r>
    </w:p>
    <w:p w:rsidR="00000000" w:rsidDel="00000000" w:rsidP="00000000" w:rsidRDefault="00000000" w:rsidRPr="00000000" w14:paraId="00000036">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F">
      <w:pPr>
        <w:jc w:val="center"/>
        <w:rPr>
          <w:sz w:val="28"/>
          <w:szCs w:val="28"/>
        </w:rPr>
      </w:pPr>
      <w:r w:rsidDel="00000000" w:rsidR="00000000" w:rsidRPr="00000000">
        <w:rPr>
          <w:sz w:val="28"/>
          <w:szCs w:val="28"/>
          <w:rtl w:val="0"/>
        </w:rPr>
        <w:t xml:space="preserve">HÀ NỘI, NĂM 2023</w:t>
      </w:r>
    </w:p>
    <w:p w:rsidR="00000000" w:rsidDel="00000000" w:rsidP="00000000" w:rsidRDefault="00000000" w:rsidRPr="00000000" w14:paraId="00000040">
      <w:pPr>
        <w:spacing w:after="200" w:lineRule="auto"/>
        <w:jc w:val="center"/>
        <w:rPr/>
      </w:pPr>
      <w:r w:rsidDel="00000000" w:rsidR="00000000" w:rsidRPr="00000000">
        <w:rPr>
          <w:b w:val="1"/>
          <w:rtl w:val="0"/>
        </w:rPr>
        <w:t xml:space="preserve">GÁY BÌA ĐỒ ÁN TỐT NGHIỆP, KHÓA LUẬN TỐT NGHIỆP</w:t>
      </w: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114300</wp:posOffset>
                </wp:positionV>
                <wp:extent cx="666750" cy="8677275"/>
                <wp:effectExtent b="0" l="0" r="0" t="0"/>
                <wp:wrapNone/>
                <wp:docPr id="48" name=""/>
                <a:graphic>
                  <a:graphicData uri="http://schemas.microsoft.com/office/word/2010/wordprocessingShape">
                    <wps:wsp>
                      <wps:cNvSpPr/>
                      <wps:cNvPr id="49" name="Shape 49"/>
                      <wps:spPr>
                        <a:xfrm rot="5400000">
                          <a:off x="1566000" y="3451388"/>
                          <a:ext cx="7560000" cy="65722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24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NHÓM 1                                                     BÁO CÁO KẾT THÚC MÔN PTDAPM                                                   HÀ NỘI</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114300</wp:posOffset>
                </wp:positionV>
                <wp:extent cx="666750" cy="8677275"/>
                <wp:effectExtent b="0" l="0" r="0" t="0"/>
                <wp:wrapNone/>
                <wp:docPr id="48" name="image111.png"/>
                <a:graphic>
                  <a:graphicData uri="http://schemas.openxmlformats.org/drawingml/2006/picture">
                    <pic:pic>
                      <pic:nvPicPr>
                        <pic:cNvPr id="0" name="image111.png"/>
                        <pic:cNvPicPr preferRelativeResize="0"/>
                      </pic:nvPicPr>
                      <pic:blipFill>
                        <a:blip r:embed="rId10"/>
                        <a:srcRect/>
                        <a:stretch>
                          <a:fillRect/>
                        </a:stretch>
                      </pic:blipFill>
                      <pic:spPr>
                        <a:xfrm>
                          <a:off x="0" y="0"/>
                          <a:ext cx="666750" cy="8677275"/>
                        </a:xfrm>
                        <a:prstGeom prst="rect"/>
                        <a:ln/>
                      </pic:spPr>
                    </pic:pic>
                  </a:graphicData>
                </a:graphic>
              </wp:anchor>
            </w:drawing>
          </mc:Fallback>
        </mc:AlternateContent>
      </w:r>
    </w:p>
    <w:p w:rsidR="00000000" w:rsidDel="00000000" w:rsidP="00000000" w:rsidRDefault="00000000" w:rsidRPr="00000000" w14:paraId="00000042">
      <w:pPr>
        <w:spacing w:after="200" w:lineRule="auto"/>
        <w:rPr>
          <w:b w:val="1"/>
          <w:smallCaps w:val="1"/>
          <w:sz w:val="28"/>
          <w:szCs w:val="28"/>
        </w:rPr>
      </w:pPr>
      <w:r w:rsidDel="00000000" w:rsidR="00000000" w:rsidRPr="00000000">
        <w:rPr>
          <w:rtl w:val="0"/>
        </w:rPr>
      </w:r>
    </w:p>
    <w:p w:rsidR="00000000" w:rsidDel="00000000" w:rsidP="00000000" w:rsidRDefault="00000000" w:rsidRPr="00000000" w14:paraId="00000043">
      <w:pPr>
        <w:spacing w:after="200" w:lineRule="auto"/>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LỜI CAM ĐOAN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1 xin cam đoan đây là Báo cáo kết thúc môn Phát triển dự án phần mềm của bản thân nhóm 1 tự làm. Các kết quả trong Báo cáo kết thúc môn Phát triển dự án phần mềm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tbl>
      <w:tblPr>
        <w:tblStyle w:val="Table1"/>
        <w:tblW w:w="8964.0" w:type="dxa"/>
        <w:jc w:val="left"/>
        <w:tblInd w:w="108.0" w:type="dxa"/>
        <w:tblLayout w:type="fixed"/>
        <w:tblLook w:val="0400"/>
      </w:tblPr>
      <w:tblGrid>
        <w:gridCol w:w="4473"/>
        <w:gridCol w:w="4491"/>
        <w:tblGridChange w:id="0">
          <w:tblGrid>
            <w:gridCol w:w="4473"/>
            <w:gridCol w:w="4491"/>
          </w:tblGrid>
        </w:tblGridChange>
      </w:tblGrid>
      <w:tr>
        <w:trPr>
          <w:cantSplit w:val="0"/>
          <w:tblHeader w:val="0"/>
        </w:trPr>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Đại diện Tác giả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Chữ ký</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Trần Thảo Vân</w:t>
            </w:r>
          </w:p>
        </w:tc>
      </w:tr>
    </w:tbl>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jc w:val="center"/>
        <w:rPr>
          <w:sz w:val="28"/>
          <w:szCs w:val="28"/>
        </w:rPr>
      </w:pPr>
      <w:r w:rsidDel="00000000" w:rsidR="00000000" w:rsidRPr="00000000">
        <w:rPr>
          <w:rtl w:val="0"/>
        </w:rPr>
      </w:r>
    </w:p>
    <w:p w:rsidR="00000000" w:rsidDel="00000000" w:rsidP="00000000" w:rsidRDefault="00000000" w:rsidRPr="00000000" w14:paraId="0000004E">
      <w:pPr>
        <w:pStyle w:val="Heading1"/>
        <w:spacing w:after="200" w:lineRule="auto"/>
        <w:rPr>
          <w:rFonts w:ascii="Times New Roman" w:cs="Times New Roman" w:eastAsia="Times New Roman" w:hAnsi="Times New Roman"/>
          <w:b w:val="0"/>
          <w:color w:val="000000"/>
          <w:sz w:val="26"/>
          <w:szCs w:val="26"/>
        </w:rPr>
        <w:sectPr>
          <w:pgSz w:h="16839" w:w="11907" w:orient="portrait"/>
          <w:pgMar w:bottom="1418" w:top="1418" w:left="1701" w:right="1134" w:header="720" w:footer="720"/>
          <w:pgNumType w:start="1"/>
        </w:sect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LỜI CÁM ƠN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nhóm 1 chúng em xin gửi lời cảm ơn đến thầy Cù Việt Dũng. Nhờ sự chỉ dẫn tận tình, sự truyền đạt kiến thức sâu sắc và kinh nghiệm thực tiễn, nhóm em đã có cơ hội học tập và phát triển năng lực của mình. Những bài giảng, tài liệu và bài tập được thầy cung cấp đã giúp nhóm em hiểu rõ hơn về nội dung của môn học và cải thiện kỹ năng của mình.</w:t>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pPr>
      <w:bookmarkStart w:colFirst="0" w:colLast="0" w:name="_heading=h.gjdgxs" w:id="0"/>
      <w:bookmarkEnd w:id="0"/>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MỤC LỤC</w:t>
              <w:tab/>
              <w:t xml:space="preserve">ii</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CÁC HÌNH ẢNH</w:t>
              <w:tab/>
              <w:t xml:space="preserve">vi</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BẢNG BIỂU</w:t>
              <w:tab/>
              <w:t xml:space="preserve">xi</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DANH MỤC CÁC TỪ VIẾT TẮT VÀ GIẢI THÍCH CÁC THUẬT NGỮ</w:t>
              <w:tab/>
              <w:t xml:space="preserve">xiii</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PHÂN CHIA CÔNG VIỆC</w:t>
              <w:tab/>
              <w:t xml:space="preserve">xiv</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1 THU THẬP YÊU CẦU</w:t>
              <w:tab/>
              <w:t xml:space="preserve">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BẢN KẾ HOẠCH QUẢN LÝ YÊU CẦU</w:t>
              <w:tab/>
              <w:t xml:space="preserve">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1.1.1 Giới thiệu</w:t>
              <w:tab/>
              <w:t xml:space="preserve">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1.1.2 Công cụ</w:t>
              <w:tab/>
              <w:t xml:space="preserve">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1.1.3 Các nhân tố tham gia</w:t>
              <w:tab/>
              <w:t xml:space="preserve">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1.1.4 Bảng danh sách các công việc</w:t>
              <w:tab/>
              <w:t xml:space="preserve">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XÁC ĐỊNH YÊU CẦU TỪ CÁC STAKEHOLDERS (Xác định STRQ, FEAT)</w:t>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1.2.1 Xác định các yêu cầu từ các stakeholders (STRQs)</w:t>
              <w:tab/>
              <w:t xml:space="preserve">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1.2.2 Xác định các FEATs từ các STRQs</w:t>
              <w:tab/>
              <w:t xml:space="preserve">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1.2.3 Xác định các chức năng của hệ thống</w:t>
              <w:tab/>
              <w:t xml:space="preserve">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Yêu cầu phi chức năng</w:t>
              <w:tab/>
              <w:t xml:space="preserve">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Estimate time (COCOMO)</w:t>
              <w:tab/>
              <w:t xml:space="preserve">7</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1.4.1 Mở đầu COCOMO có 3 loại: organic mode (quen thuộc); semi-detached mode (ở giữa), embedded mode (ràng buộc cứng nhắc) =&gt; Trong bài này, nhóm dự án sử dụng mô hình Basic Model / Basic COCOMO, với mô hình semi-detached mode.</w:t>
              <w:tab/>
              <w:t xml:space="preserve">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1.4.2 Công thức tính</w:t>
              <w:tab/>
              <w:t xml:space="preserve">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1.4.3 Quy ước</w:t>
              <w:tab/>
              <w:t xml:space="preserve">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1.4.4 Tính toán</w:t>
              <w:tab/>
              <w:t xml:space="preserve">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1.4.5 Kết luận</w:t>
              <w:tab/>
              <w:t xml:space="preserve">11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1.4.6 References</w:t>
              <w:tab/>
              <w:t xml:space="preserve">12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2 PHÂN TÍCH - THIẾT KẾ</w:t>
              <w:tab/>
              <w:t xml:space="preserve">13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Use Case tổng quát</w:t>
              <w:tab/>
              <w:t xml:space="preserve">13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2.1.1.</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sinh viên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2.1.2.</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giáo viên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2.1.3.</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bộ môn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00"/>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2.1.4.</w:t>
            </w:r>
          </w:hyperlink>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chi tiết của actor văn phòng khoa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Đặc tả use case</w:t>
              <w:tab/>
              <w:t xml:space="preserve">15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 Đăng nhập</w:t>
              <w:tab/>
              <w:t xml:space="preserve">15</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 Lấy lại mật khẩu</w:t>
              <w:tab/>
              <w:t xml:space="preserve">17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2.2.3 Chọn giảng viên</w:t>
              <w:tab/>
              <w:t xml:space="preserve">19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2.2.4 Xem danh sách giảng viên hướnng dẫn</w:t>
              <w:tab/>
              <w:t xml:space="preserve">20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2.2.5 Liên hệ giảng viên</w:t>
              <w:tab/>
              <w:t xml:space="preserve">21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2.2.6 Đăng kí đề tài</w:t>
              <w:tab/>
              <w:t xml:space="preserve">22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2.2.7 Sửa đề tài</w:t>
              <w:tab/>
              <w:t xml:space="preserve">24</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2.2.8 Xác nhận hoàn thành đăng kí đề tài</w:t>
              <w:tab/>
              <w:t xml:space="preserve">26</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2.2.9 Xem nhiệm vụ</w:t>
              <w:tab/>
              <w:t xml:space="preserve">27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2.2.10 Nộp đề cương</w:t>
              <w:tab/>
              <w:t xml:space="preserve">28</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2.2.11 Nộp báo cáo</w:t>
              <w:tab/>
              <w:t xml:space="preserve">30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2.2.12 Xác nhận hoàn thành đăng kí giảng viên</w:t>
              <w:tab/>
              <w:t xml:space="preserve">31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2.2.13 Chọn thời gian trao đổi</w:t>
              <w:tab/>
              <w:t xml:space="preserve">33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2.2.14 Chọn deadline báo cáo final</w:t>
              <w:tab/>
              <w:t xml:space="preserve">34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Chọn deadline để nộp báo cáo cuối cùng</w:t>
              <w:tab/>
              <w:t xml:space="preserve">34</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2.2.15 Duyệt báo cáo</w:t>
              <w:tab/>
              <w:t xml:space="preserve">36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Duyệt báo cáo</w:t>
              <w:tab/>
              <w:t xml:space="preserve">36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2.2.16 Duyệt đề tài</w:t>
              <w:tab/>
              <w:t xml:space="preserve">38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2.2.17 Giao đề tài</w:t>
              <w:tab/>
              <w:t xml:space="preserve">39</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2.2.18 Duyệt đề cương</w:t>
              <w:tab/>
              <w:t xml:space="preserve">41</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2.2.19 Gửi đề cương</w:t>
              <w:tab/>
              <w:t xml:space="preserve">43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2.2.20 Duyệt giảng viên hướng dẫn</w:t>
              <w:tab/>
              <w:t xml:space="preserve">44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2.2.21 Phân công giảng viên hướng dẫn</w:t>
              <w:tab/>
              <w:t xml:space="preserve">46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2.2.22 Tạo đợt đồ án</w:t>
              <w:tab/>
              <w:t xml:space="preserve">47</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2.2.23 Cập nhập ngày bảo vệ</w:t>
              <w:tab/>
              <w:t xml:space="preserve">49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2.2.24 Tạo tài khoản bộ môn</w:t>
              <w:tab/>
              <w:t xml:space="preserve">51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2.2.25 Tạo tài khoản giảng viên</w:t>
              <w:tab/>
              <w:t xml:space="preserve">54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2.2.26 Tạo tài khoản sinh viên</w:t>
              <w:tab/>
              <w:t xml:space="preserve">56</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2.2.27 Xác nhận thông tin</w:t>
              <w:tab/>
              <w:t xml:space="preserve">58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Xác nhận thông tin</w:t>
              <w:tab/>
              <w:t xml:space="preserve">59</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2.2.28 Gửi kết quả</w:t>
              <w:tab/>
              <w:t xml:space="preserve">60</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Sequences diagram</w:t>
              <w:tab/>
              <w:t xml:space="preserve">61</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 Đăng nhập</w:t>
              <w:tab/>
              <w:t xml:space="preserve">62</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 Lấy lại mật khẩu</w:t>
              <w:tab/>
              <w:t xml:space="preserve">62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2.3.3 Chọn giảng viên</w:t>
              <w:tab/>
              <w:t xml:space="preserve">63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2.3.4 Xem danh sách giáo viên hướng dẫn</w:t>
              <w:tab/>
              <w:t xml:space="preserve">64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2.3.5 Liên hệ giảng viên</w:t>
              <w:tab/>
              <w:t xml:space="preserve">64</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2.3.6 Đăng kí đề tài</w:t>
              <w:tab/>
              <w:t xml:space="preserve">65</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2.3.7 Sửa đề tài</w:t>
              <w:tab/>
              <w:t xml:space="preserve">65</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2.3.8 Xác nhận hoàn thành đăng kí đề tài</w:t>
              <w:tab/>
              <w:t xml:space="preserve">66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2.3.9 Xem nhiệm vụ</w:t>
              <w:tab/>
              <w:t xml:space="preserve">66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2.3.10 Nộp đề cương</w:t>
              <w:tab/>
              <w:t xml:space="preserve">67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2.3.11 Nộp báo cáo</w:t>
              <w:tab/>
              <w:t xml:space="preserve">68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2.3.12 Xác nhận hoàn thành đăng kí giảng viên</w:t>
              <w:tab/>
              <w:t xml:space="preserve">69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2.3.13 Chọn thời gian trao đổi</w:t>
              <w:tab/>
              <w:t xml:space="preserve">69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2.3.14 Chọn deadline báo cáo cuối final</w:t>
              <w:tab/>
              <w:t xml:space="preserve">70</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2.3.15 Duyệt báo cáo</w:t>
              <w:tab/>
              <w:t xml:space="preserve">70</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2.3.16 Duyệt đề tài</w:t>
              <w:tab/>
              <w:t xml:space="preserve">71</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2.3.17 Giao đề tài</w:t>
              <w:tab/>
              <w:t xml:space="preserve">71</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2.3.18 Duyệt đề cương</w:t>
              <w:tab/>
              <w:t xml:space="preserve">72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2.3.19 Gửi đề cương</w:t>
              <w:tab/>
              <w:t xml:space="preserve">72</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2.3.20 Duyệt giảng viên hướng dẫn</w:t>
              <w:tab/>
              <w:t xml:space="preserve">72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2.3.21 Phân công giảng viên hướng dẫn</w:t>
              <w:tab/>
              <w:t xml:space="preserve">73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2.3.22 Tạo đợt đồ án</w:t>
              <w:tab/>
              <w:t xml:space="preserve">74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2.3.23 Cập nhập ngày bảo vệ</w:t>
              <w:tab/>
              <w:t xml:space="preserve">74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2.3.24 Tạo tài khoản bộ môn</w:t>
              <w:tab/>
              <w:t xml:space="preserve">75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2.3.25 Tạo tài khoản giảng viên</w:t>
              <w:tab/>
              <w:t xml:space="preserve">75</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2.3.26 Tạo tài khoản sinh viên</w:t>
              <w:tab/>
              <w:t xml:space="preserve">76</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2.3.27 Xác nhận thông tin</w:t>
              <w:tab/>
              <w:t xml:space="preserve">76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2.3.28 Gửi kết quả</w:t>
              <w:tab/>
              <w:t xml:space="preserve">76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 Activity diagram</w:t>
              <w:tab/>
              <w:t xml:space="preserve">77</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 Đăng nhập</w:t>
              <w:tab/>
              <w:t xml:space="preserve">77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 Lấy lại mật khẩu</w:t>
              <w:tab/>
              <w:t xml:space="preserve">78</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2.4.3 Chọn giảng viên</w:t>
              <w:tab/>
              <w:t xml:space="preserve">78</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2.4.4 Xem danh sách giáo viên hương dẫn</w:t>
              <w:tab/>
              <w:t xml:space="preserve">79</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2.4.5 Liên hệ giảng viên</w:t>
              <w:tab/>
              <w:t xml:space="preserve">79</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2.4.6 Đăng kí đề tài</w:t>
              <w:tab/>
              <w:t xml:space="preserve">80</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2.4.7 Sửa đề tài</w:t>
              <w:tab/>
              <w:t xml:space="preserve">81</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2.4.8 Xác nhận hoàn thành đăng kí đề tài</w:t>
              <w:tab/>
              <w:t xml:space="preserve">81</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2.4.9 Xem nhiệm vụ</w:t>
              <w:tab/>
              <w:t xml:space="preserve">82</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2.4.10 Nộp đề cương</w:t>
              <w:tab/>
              <w:t xml:space="preserve">82</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2.4.11 Nộp báo cáo</w:t>
              <w:tab/>
              <w:t xml:space="preserve">82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2.4.12 Xác nhận hoàn thành đăng kí giảng viên</w:t>
              <w:tab/>
              <w:t xml:space="preserve">83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2.4.13 Chọn thời gian trao đổi</w:t>
              <w:tab/>
              <w:t xml:space="preserve">84</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2.4.14 Chọn deadline báo cáo cuối final</w:t>
              <w:tab/>
              <w:t xml:space="preserve">84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2.4.15 Duyệt báo cáo</w:t>
              <w:tab/>
              <w:t xml:space="preserve">85</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2.4.16 Duyệt đề tài</w:t>
              <w:tab/>
              <w:t xml:space="preserve">85</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2.4.17 Giao đề tài</w:t>
              <w:tab/>
              <w:t xml:space="preserve">86</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2.4.18 Duyệt đề cương</w:t>
              <w:tab/>
              <w:t xml:space="preserve">86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2.4.19 Gửi đề cương</w:t>
              <w:tab/>
              <w:t xml:space="preserve">87</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2.4.20 Duyệt giảng viên hướng dẫn</w:t>
              <w:tab/>
              <w:t xml:space="preserve">87</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2.4.21 Phân công giảng viên hướng dẫn</w:t>
              <w:tab/>
              <w:t xml:space="preserve">87</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2.4.22 Tạo đợt đồ án</w:t>
              <w:tab/>
              <w:t xml:space="preserve">88</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2.4.23 Cập nhập ngày bảo vệ</w:t>
              <w:tab/>
              <w:t xml:space="preserve">88</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2.4.24 Tạo tài khoản bộ môn</w:t>
              <w:tab/>
              <w:t xml:space="preserve">89</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2.4.25 Tạo tài khoản giảng viên</w:t>
              <w:tab/>
              <w:t xml:space="preserve">90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2.4.26 Tạo tài khoản sinh viên</w:t>
              <w:tab/>
              <w:t xml:space="preserve">90</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2.4.27 Xác nhận thông tin</w:t>
              <w:tab/>
              <w:t xml:space="preserve">91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2.4.28 Gửi kết quả</w:t>
              <w:tab/>
              <w:t xml:space="preserve">91</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1lvl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 Class diagram</w:t>
              <w:tab/>
              <w:t xml:space="preserve">92</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2.5.1. Class analysis diagram</w:t>
              <w:tab/>
              <w:t xml:space="preserve">92</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vor4m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2.5.2 Class diagram</w:t>
            </w:r>
          </w:hyperlink>
          <w:hyperlink w:anchor="_heading=h.2vor4m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t xml:space="preserve">100</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utoxif">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3 Lập trình</w:t>
              <w:tab/>
              <w:t xml:space="preserve">101</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9yz7q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Đường dẫn trang web: https://doantotnghiep.tlu.shinchoku.dev/</w:t>
              <w:tab/>
              <w:t xml:space="preserve">101</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p49hy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Đường dẫn mã nguồn:https://github.com/realShinchoku/GraduationProjectMS</w:t>
              <w:tab/>
              <w:t xml:space="preserve">101</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93x0l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Thiết kế cơ sở dữ liệu</w:t>
              <w:tab/>
              <w:t xml:space="preserve">101</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3.1.1 Sơ đồ cơ sở dữ liệu</w:t>
              <w:tab/>
              <w:t xml:space="preserve">101</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8uth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3.1.2 Mô tả chi tiết các thực thể</w:t>
              <w:tab/>
              <w:t xml:space="preserve">102</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deoi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 Các công nghệ sử dụng</w:t>
              <w:tab/>
              <w:t xml:space="preserve">108</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ioyq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3.2.1 .Net</w:t>
              <w:tab/>
              <w:t xml:space="preserve">108</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3.2.2 Entity Framework Core (EF Core)</w:t>
              <w:tab/>
              <w:t xml:space="preserve">108</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nmrm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3.2.3 CQRS (Command Query Responsibility Segregation)</w:t>
              <w:tab/>
              <w:t xml:space="preserve">109</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sx1u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3.2.4 Mediator Pattern</w:t>
              <w:tab/>
              <w:t xml:space="preserve">109</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y7c1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3.2.5 PostgreSQL</w:t>
              <w:tab/>
              <w:t xml:space="preserve">110</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xuu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3.2.6 React</w:t>
              <w:tab/>
              <w:t xml:space="preserve">110</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l354x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3.2.7 MUI (Material-UI)</w:t>
              <w:tab/>
              <w:t xml:space="preserve">111</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k82xt6">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4 Kiểm thử</w:t>
              <w:tab/>
              <w:t xml:space="preserve">112</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dd80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Danh sách kiểm thử</w:t>
              <w:tab/>
              <w:t xml:space="preserve">112</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d0qos">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CHƯƠNG 5 TRIỂN KHAI VÀ TÀI LIỆU HƯỚNG DẪN SỬ DỤNG</w:t>
              <w:tab/>
              <w:t xml:space="preserve">113</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ib0w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Triển khai (Deploy)</w:t>
              <w:tab/>
              <w:t xml:space="preserve">113</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 Tạo Dockerfile</w:t>
              <w:tab/>
              <w:t xml:space="preserve">113</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5.1.2 Build image</w:t>
              <w:tab/>
              <w:t xml:space="preserve">114</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xgwv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5.1.3 Đẩy image lên Docker Hub</w:t>
              <w:tab/>
              <w:t xml:space="preserve">114</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5.1.4 Đăng nhập vào fly.io</w:t>
              <w:tab/>
              <w:t xml:space="preserve">115</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hx32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5.1.5 Khởi động ứng dụng</w:t>
              <w:tab/>
              <w:t xml:space="preserve">117</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muvy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5.1.6 Thiết lập các biến bí mật (secret variable)</w:t>
              <w:tab/>
              <w:t xml:space="preserve">118</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rsot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5.1.7 Đẩy image Docker lên fly.io registry</w:t>
              <w:tab/>
              <w:t xml:space="preserve">119</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2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wqhp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Tài liệu hướng dẫn người dùng</w:t>
              <w:tab/>
              <w:t xml:space="preserve">119</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g6yks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5.2.1 Mở đầu</w:t>
              <w:tab/>
              <w:t xml:space="preserve">120</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mgy3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5.2.2 Tổng quan</w:t>
              <w:tab/>
              <w:t xml:space="preserve">121</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wp17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5.2.3 Hướng dẫn sử dụng</w:t>
              <w:tab/>
              <w:t xml:space="preserve">122</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0" w:line="276"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wcjv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5.2.4 Mô tả hệ thống theo chức năng</w:t>
              <w:tab/>
              <w:t xml:space="preserve">125</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8zs1w5">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TÀI LIỆU THAM KHẢO</w:t>
              <w:tab/>
              <w:t xml:space="preserve">157</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2"/>
            </w:tabs>
            <w:spacing w:after="0" w:before="12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acmb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PHỤ LỤC</w:t>
              <w:tab/>
              <w:t xml:space="preserve">158</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jc w:val="center"/>
        <w:rPr/>
      </w:pPr>
      <w:bookmarkStart w:colFirst="0" w:colLast="0" w:name="_heading=h.30j0zll" w:id="1"/>
      <w:bookmarkEnd w:id="1"/>
      <w:r w:rsidDel="00000000" w:rsidR="00000000" w:rsidRPr="00000000">
        <w:rPr>
          <w:rtl w:val="0"/>
        </w:rPr>
        <w:t xml:space="preserve">DANH MỤC CÁC HÌNH ẢNH</w:t>
      </w:r>
    </w:p>
    <w:sdt>
      <w:sdtPr>
        <w:docPartObj>
          <w:docPartGallery w:val="Table of Contents"/>
          <w:docPartUnique w:val="1"/>
        </w:docPartObj>
      </w:sdtPr>
      <w:sdtContent>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bookmarkStart w:colFirst="0" w:colLast="0" w:name="_heading=h.1fob9te" w:id="2"/>
          <w:bookmarkEnd w:id="2"/>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Use Case tổng quát</w:t>
              <w:tab/>
              <w:t xml:space="preserve">13</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Use case chi tiết của actor sinh viên</w:t>
              <w:tab/>
              <w:t xml:space="preserve">13</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Use case chi tiết của actor giáo viên</w:t>
              <w:tab/>
              <w:t xml:space="preserve">14</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Use case chi tiết của actor bộ môn</w:t>
              <w:tab/>
              <w:t xml:space="preserve">14</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Use case chi tiết của actor văn phòng khoa</w:t>
              <w:tab/>
              <w:t xml:space="preserve">15</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Sequences diagram Đăng nhập</w:t>
              <w:tab/>
            </w:r>
          </w:hyperlink>
          <w:r w:rsidDel="00000000" w:rsidR="00000000" w:rsidRPr="00000000">
            <w:fldChar w:fldCharType="begin"/>
            <w:instrText xml:space="preserve"> PAGEREF _heading=h.3na04zk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Sequences diagram Lấy lại mật khẩu</w:t>
              <w:tab/>
            </w:r>
          </w:hyperlink>
          <w:r w:rsidDel="00000000" w:rsidR="00000000" w:rsidRPr="00000000">
            <w:fldChar w:fldCharType="begin"/>
            <w:instrText xml:space="preserve"> PAGEREF _heading=h.22faf7d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Sequences diagram Chọn giảng viên</w:t>
              <w:tab/>
            </w:r>
          </w:hyperlink>
          <w:r w:rsidDel="00000000" w:rsidR="00000000" w:rsidRPr="00000000">
            <w:fldChar w:fldCharType="begin"/>
            <w:instrText xml:space="preserve"> PAGEREF _heading=h.hkkpf6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Sequences diagram Xem danh sách giáo viên</w:t>
              <w:tab/>
            </w:r>
          </w:hyperlink>
          <w:r w:rsidDel="00000000" w:rsidR="00000000" w:rsidRPr="00000000">
            <w:fldChar w:fldCharType="begin"/>
            <w:instrText xml:space="preserve"> PAGEREF _heading=h.31k882z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 Sequences diagram Liên hệ giáo viên</w:t>
              <w:tab/>
            </w:r>
          </w:hyperlink>
          <w:r w:rsidDel="00000000" w:rsidR="00000000" w:rsidRPr="00000000">
            <w:fldChar w:fldCharType="begin"/>
            <w:instrText xml:space="preserve"> PAGEREF _heading=h.1gpiias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 Sequences diagram Liên hệ giáo viên</w:t>
              <w:tab/>
            </w:r>
          </w:hyperlink>
          <w:r w:rsidDel="00000000" w:rsidR="00000000" w:rsidRPr="00000000">
            <w:fldChar w:fldCharType="begin"/>
            <w:instrText xml:space="preserve"> PAGEREF _heading=h.40p60yl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Sequences diagram Sửa đề tài</w:t>
              <w:tab/>
            </w:r>
          </w:hyperlink>
          <w:r w:rsidDel="00000000" w:rsidR="00000000" w:rsidRPr="00000000">
            <w:fldChar w:fldCharType="begin"/>
            <w:instrText xml:space="preserve"> PAGEREF _heading=h.2fugb6e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Sequences diagram Xác nhận hoàn thành đăng kí đề tài</w:t>
              <w:tab/>
            </w:r>
          </w:hyperlink>
          <w:r w:rsidDel="00000000" w:rsidR="00000000" w:rsidRPr="00000000">
            <w:fldChar w:fldCharType="begin"/>
            <w:instrText xml:space="preserve"> PAGEREF _heading=h.uzqle7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 Sequences diagram  Xem nhiệm vụ</w:t>
              <w:tab/>
            </w:r>
          </w:hyperlink>
          <w:r w:rsidDel="00000000" w:rsidR="00000000" w:rsidRPr="00000000">
            <w:fldChar w:fldCharType="begin"/>
            <w:instrText xml:space="preserve"> PAGEREF _heading=h.3eze420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2.15 Sequences diagram Nộp đề cương</w:t>
              <w:tab/>
            </w:r>
          </w:hyperlink>
          <w:r w:rsidDel="00000000" w:rsidR="00000000" w:rsidRPr="00000000">
            <w:fldChar w:fldCharType="begin"/>
            <w:instrText xml:space="preserve"> PAGEREF _heading=h.1u4oe9t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2.16 Sequences diagram nộp báo cáo</w:t>
              <w:tab/>
            </w:r>
          </w:hyperlink>
          <w:r w:rsidDel="00000000" w:rsidR="00000000" w:rsidRPr="00000000">
            <w:fldChar w:fldCharType="begin"/>
            <w:instrText xml:space="preserve"> PAGEREF _heading=h.4e4bwxm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2.17 Sequences diagram Xác nhận hoàn thành đăng kí giảng vên</w:t>
              <w:tab/>
            </w:r>
          </w:hyperlink>
          <w:r w:rsidDel="00000000" w:rsidR="00000000" w:rsidRPr="00000000">
            <w:fldChar w:fldCharType="begin"/>
            <w:instrText xml:space="preserve"> PAGEREF _heading=h.2t9m75f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2.18 Sequences diagram Chọn thời gian trao đổi</w:t>
              <w:tab/>
            </w:r>
          </w:hyperlink>
          <w:r w:rsidDel="00000000" w:rsidR="00000000" w:rsidRPr="00000000">
            <w:fldChar w:fldCharType="begin"/>
            <w:instrText xml:space="preserve"> PAGEREF _heading=h.18ewhd8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2.19 Sequences diagram chọn Deadline báo cáo final</w:t>
              <w:tab/>
            </w:r>
          </w:hyperlink>
          <w:r w:rsidDel="00000000" w:rsidR="00000000" w:rsidRPr="00000000">
            <w:fldChar w:fldCharType="begin"/>
            <w:instrText xml:space="preserve"> PAGEREF _heading=h.3sek011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2.20 Sequences diagram Duyệt báo cáo</w:t>
              <w:tab/>
            </w:r>
          </w:hyperlink>
          <w:r w:rsidDel="00000000" w:rsidR="00000000" w:rsidRPr="00000000">
            <w:fldChar w:fldCharType="begin"/>
            <w:instrText xml:space="preserve"> PAGEREF _heading=h.27jua8u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2.21 Sequences diagram Duyệt đề tài</w:t>
              <w:tab/>
            </w:r>
          </w:hyperlink>
          <w:r w:rsidDel="00000000" w:rsidR="00000000" w:rsidRPr="00000000">
            <w:fldChar w:fldCharType="begin"/>
            <w:instrText xml:space="preserve"> PAGEREF _heading=h.mp4kgn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2.22 Sequences diagram Giao đề tài</w:t>
              <w:tab/>
            </w:r>
          </w:hyperlink>
          <w:r w:rsidDel="00000000" w:rsidR="00000000" w:rsidRPr="00000000">
            <w:fldChar w:fldCharType="begin"/>
            <w:instrText xml:space="preserve"> PAGEREF _heading=h.36os34g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2.23 Sequences diagram Duyệt đề cương</w:t>
              <w:tab/>
            </w:r>
          </w:hyperlink>
          <w:r w:rsidDel="00000000" w:rsidR="00000000" w:rsidRPr="00000000">
            <w:fldChar w:fldCharType="begin"/>
            <w:instrText xml:space="preserve"> PAGEREF _heading=h.1lu2dc9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2.24 Sequences diagram Gửi đề cương</w:t>
              <w:tab/>
            </w:r>
          </w:hyperlink>
          <w:r w:rsidDel="00000000" w:rsidR="00000000" w:rsidRPr="00000000">
            <w:fldChar w:fldCharType="begin"/>
            <w:instrText xml:space="preserve"> PAGEREF _heading=h.45tpw02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2.25 Sequences diagram Duyệt Giáo viên hướng dẫn</w:t>
              <w:tab/>
            </w:r>
          </w:hyperlink>
          <w:r w:rsidDel="00000000" w:rsidR="00000000" w:rsidRPr="00000000">
            <w:fldChar w:fldCharType="begin"/>
            <w:instrText xml:space="preserve"> PAGEREF _heading=h.2kz067v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2.26 Sequences diagram Duyệt Giáo viên hướng dẫn</w:t>
              <w:tab/>
            </w:r>
          </w:hyperlink>
          <w:r w:rsidDel="00000000" w:rsidR="00000000" w:rsidRPr="00000000">
            <w:fldChar w:fldCharType="begin"/>
            <w:instrText xml:space="preserve"> PAGEREF _heading=h.104agfo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2.27 Sequences diagram Tạo đợt đồ án</w:t>
              <w:tab/>
            </w:r>
          </w:hyperlink>
          <w:r w:rsidDel="00000000" w:rsidR="00000000" w:rsidRPr="00000000">
            <w:fldChar w:fldCharType="begin"/>
            <w:instrText xml:space="preserve"> PAGEREF _heading=h.3k3xz3h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2.28 Sequences diagram Cập nhập ngày bảo vệ</w:t>
              <w:tab/>
            </w:r>
          </w:hyperlink>
          <w:r w:rsidDel="00000000" w:rsidR="00000000" w:rsidRPr="00000000">
            <w:fldChar w:fldCharType="begin"/>
            <w:instrText xml:space="preserve"> PAGEREF _heading=h.1z989ba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2.29 Sequences diagram Tạo tài khoản bộ môn</w:t>
              <w:tab/>
            </w:r>
          </w:hyperlink>
          <w:r w:rsidDel="00000000" w:rsidR="00000000" w:rsidRPr="00000000">
            <w:fldChar w:fldCharType="begin"/>
            <w:instrText xml:space="preserve"> PAGEREF _heading=h.4j8vrz3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2.30 Sequences diagram Tạo tài khoản giáo viên</w:t>
              <w:tab/>
            </w:r>
          </w:hyperlink>
          <w:r w:rsidDel="00000000" w:rsidR="00000000" w:rsidRPr="00000000">
            <w:fldChar w:fldCharType="begin"/>
            <w:instrText xml:space="preserve"> PAGEREF _heading=h.2ye626w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2.31 Sequences diagram Tạo tài khoản sinh viên</w:t>
              <w:tab/>
            </w:r>
          </w:hyperlink>
          <w:r w:rsidDel="00000000" w:rsidR="00000000" w:rsidRPr="00000000">
            <w:fldChar w:fldCharType="begin"/>
            <w:instrText xml:space="preserve"> PAGEREF _heading=h.1djgcep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2.32 Sequences diagram xác nhận thông tin</w:t>
              <w:tab/>
            </w:r>
          </w:hyperlink>
          <w:r w:rsidDel="00000000" w:rsidR="00000000" w:rsidRPr="00000000">
            <w:fldChar w:fldCharType="begin"/>
            <w:instrText xml:space="preserve"> PAGEREF _heading=h.3xj3v2i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2.33 Sequences diagram Gửi kết quả</w:t>
              <w:tab/>
            </w:r>
          </w:hyperlink>
          <w:r w:rsidDel="00000000" w:rsidR="00000000" w:rsidRPr="00000000">
            <w:fldChar w:fldCharType="begin"/>
            <w:instrText xml:space="preserve"> PAGEREF _heading=h.2coe5ab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2.34 Activity diagram đăng nhập</w:t>
              <w:tab/>
            </w:r>
          </w:hyperlink>
          <w:r w:rsidDel="00000000" w:rsidR="00000000" w:rsidRPr="00000000">
            <w:fldChar w:fldCharType="begin"/>
            <w:instrText xml:space="preserve"> PAGEREF _heading=h.rtofi4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2.35 Activity diagram lấy lại mật khẩu</w:t>
              <w:tab/>
            </w:r>
          </w:hyperlink>
          <w:r w:rsidDel="00000000" w:rsidR="00000000" w:rsidRPr="00000000">
            <w:fldChar w:fldCharType="begin"/>
            <w:instrText xml:space="preserve"> PAGEREF _heading=h.3btby5x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2.36 Activity diagram chọn giảng viên</w:t>
              <w:tab/>
            </w:r>
          </w:hyperlink>
          <w:r w:rsidDel="00000000" w:rsidR="00000000" w:rsidRPr="00000000">
            <w:fldChar w:fldCharType="begin"/>
            <w:instrText xml:space="preserve"> PAGEREF _heading=h.1qym8dq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2.37 Activity diagram xem danh sách giáo viên hướng dẫn</w:t>
              <w:tab/>
            </w:r>
          </w:hyperlink>
          <w:r w:rsidDel="00000000" w:rsidR="00000000" w:rsidRPr="00000000">
            <w:fldChar w:fldCharType="begin"/>
            <w:instrText xml:space="preserve"> PAGEREF _heading=h.4ay9r1j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2.38 Activity diagram liên hệ giảng viên</w:t>
              <w:tab/>
            </w:r>
          </w:hyperlink>
          <w:r w:rsidDel="00000000" w:rsidR="00000000" w:rsidRPr="00000000">
            <w:fldChar w:fldCharType="begin"/>
            <w:instrText xml:space="preserve"> PAGEREF _heading=h.2q3k19c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2.39 Activity diagram đăng ký đề tài</w:t>
              <w:tab/>
            </w:r>
          </w:hyperlink>
          <w:r w:rsidDel="00000000" w:rsidR="00000000" w:rsidRPr="00000000">
            <w:fldChar w:fldCharType="begin"/>
            <w:instrText xml:space="preserve"> PAGEREF _heading=h.158ubh5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2.40 Activity diagram sửa đề tài</w:t>
              <w:tab/>
            </w:r>
          </w:hyperlink>
          <w:r w:rsidDel="00000000" w:rsidR="00000000" w:rsidRPr="00000000">
            <w:fldChar w:fldCharType="begin"/>
            <w:instrText xml:space="preserve"> PAGEREF _heading=h.3p8hu4y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 Activity diagram xác nhận hoàn thành đăng ký đề tài</w:t>
              <w:tab/>
            </w:r>
          </w:hyperlink>
          <w:r w:rsidDel="00000000" w:rsidR="00000000" w:rsidRPr="00000000">
            <w:fldChar w:fldCharType="begin"/>
            <w:instrText xml:space="preserve"> PAGEREF _heading=h.24ds4cr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2.42 Activity diagram xem nhiệm vụ</w:t>
              <w:tab/>
            </w:r>
          </w:hyperlink>
          <w:r w:rsidDel="00000000" w:rsidR="00000000" w:rsidRPr="00000000">
            <w:fldChar w:fldCharType="begin"/>
            <w:instrText xml:space="preserve"> PAGEREF _heading=h.jj2ekk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2.43 Activity diagram nộp đề cương</w:t>
              <w:tab/>
            </w:r>
          </w:hyperlink>
          <w:r w:rsidDel="00000000" w:rsidR="00000000" w:rsidRPr="00000000">
            <w:fldChar w:fldCharType="begin"/>
            <w:instrText xml:space="preserve"> PAGEREF _heading=h.33ipx8d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2.44 Activity diagram nộp báo cáo</w:t>
              <w:tab/>
            </w:r>
          </w:hyperlink>
          <w:r w:rsidDel="00000000" w:rsidR="00000000" w:rsidRPr="00000000">
            <w:fldChar w:fldCharType="begin"/>
            <w:instrText xml:space="preserve"> PAGEREF _heading=h.1io07g6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2.45 Activity diagram xác nhận hoàn thành dăng ký giảng viên</w:t>
              <w:tab/>
            </w:r>
          </w:hyperlink>
          <w:r w:rsidDel="00000000" w:rsidR="00000000" w:rsidRPr="00000000">
            <w:fldChar w:fldCharType="begin"/>
            <w:instrText xml:space="preserve"> PAGEREF _heading=h.42nnq3z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2.46 Activity diagram chọn thời gian trao đổi</w:t>
              <w:tab/>
            </w:r>
          </w:hyperlink>
          <w:r w:rsidDel="00000000" w:rsidR="00000000" w:rsidRPr="00000000">
            <w:fldChar w:fldCharType="begin"/>
            <w:instrText xml:space="preserve"> PAGEREF _heading=h.2hsy0bs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2.47 Activity diagram chọn thời gian báo cáo cuối final</w:t>
              <w:tab/>
            </w:r>
          </w:hyperlink>
          <w:r w:rsidDel="00000000" w:rsidR="00000000" w:rsidRPr="00000000">
            <w:fldChar w:fldCharType="begin"/>
            <w:instrText xml:space="preserve"> PAGEREF _heading=h.wy8ajl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2.48 Activity diagram duyệt báo cáo</w:t>
              <w:tab/>
            </w:r>
          </w:hyperlink>
          <w:r w:rsidDel="00000000" w:rsidR="00000000" w:rsidRPr="00000000">
            <w:fldChar w:fldCharType="begin"/>
            <w:instrText xml:space="preserve"> PAGEREF _heading=h.3gxvt7e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2.49 Activity diagram duyệt đề tài</w:t>
              <w:tab/>
            </w:r>
          </w:hyperlink>
          <w:r w:rsidDel="00000000" w:rsidR="00000000" w:rsidRPr="00000000">
            <w:fldChar w:fldCharType="begin"/>
            <w:instrText xml:space="preserve"> PAGEREF _heading=h.1w363f7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2.50 Activity diagram giao đề tài</w:t>
              <w:tab/>
            </w:r>
          </w:hyperlink>
          <w:r w:rsidDel="00000000" w:rsidR="00000000" w:rsidRPr="00000000">
            <w:fldChar w:fldCharType="begin"/>
            <w:instrText xml:space="preserve"> PAGEREF _heading=h.4g2tm30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2.51 Activity diagram duyệt đề cương</w:t>
              <w:tab/>
            </w:r>
          </w:hyperlink>
          <w:r w:rsidDel="00000000" w:rsidR="00000000" w:rsidRPr="00000000">
            <w:fldChar w:fldCharType="begin"/>
            <w:instrText xml:space="preserve"> PAGEREF _heading=h.2v83wat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2.52 Activity diagram gửi đề cương</w:t>
              <w:tab/>
            </w:r>
          </w:hyperlink>
          <w:r w:rsidDel="00000000" w:rsidR="00000000" w:rsidRPr="00000000">
            <w:fldChar w:fldCharType="begin"/>
            <w:instrText xml:space="preserve"> PAGEREF _heading=h.1ade6im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2.53 Activity diagram duyệt giảng viên hướng dẫn</w:t>
              <w:tab/>
            </w:r>
          </w:hyperlink>
          <w:r w:rsidDel="00000000" w:rsidR="00000000" w:rsidRPr="00000000">
            <w:fldChar w:fldCharType="begin"/>
            <w:instrText xml:space="preserve"> PAGEREF _heading=h.3ud1p6f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2.54 Activity diagram phân công giảng viên hướng dẫn</w:t>
              <w:tab/>
            </w:r>
          </w:hyperlink>
          <w:r w:rsidDel="00000000" w:rsidR="00000000" w:rsidRPr="00000000">
            <w:fldChar w:fldCharType="begin"/>
            <w:instrText xml:space="preserve"> PAGEREF _heading=h.29ibze8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2.55 Activity diagram tạo đợt đồ án</w:t>
              <w:tab/>
            </w:r>
          </w:hyperlink>
          <w:r w:rsidDel="00000000" w:rsidR="00000000" w:rsidRPr="00000000">
            <w:fldChar w:fldCharType="begin"/>
            <w:instrText xml:space="preserve"> PAGEREF _heading=h.onm9m1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2.56 Activity diagram cập nhật ngày bảo vệ</w:t>
              <w:tab/>
            </w:r>
          </w:hyperlink>
          <w:r w:rsidDel="00000000" w:rsidR="00000000" w:rsidRPr="00000000">
            <w:fldChar w:fldCharType="begin"/>
            <w:instrText xml:space="preserve"> PAGEREF _heading=h.38n9s9u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2.57 Activity diagram tạo tài khoản bộ môn</w:t>
              <w:tab/>
            </w:r>
          </w:hyperlink>
          <w:r w:rsidDel="00000000" w:rsidR="00000000" w:rsidRPr="00000000">
            <w:fldChar w:fldCharType="begin"/>
            <w:instrText xml:space="preserve"> PAGEREF _heading=h.1nsk2hn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2.58 Activity diagram tạo tài khoản giảng viên</w:t>
              <w:tab/>
            </w:r>
          </w:hyperlink>
          <w:r w:rsidDel="00000000" w:rsidR="00000000" w:rsidRPr="00000000">
            <w:fldChar w:fldCharType="begin"/>
            <w:instrText xml:space="preserve"> PAGEREF _heading=h.47s7l5g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2.59 Activity diagram tạo tài khoản sinh viên</w:t>
              <w:tab/>
            </w:r>
          </w:hyperlink>
          <w:r w:rsidDel="00000000" w:rsidR="00000000" w:rsidRPr="00000000">
            <w:fldChar w:fldCharType="begin"/>
            <w:instrText xml:space="preserve"> PAGEREF _heading=h.2mxhvd9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2.60 Activity diagram xác nhận thông tin</w:t>
              <w:tab/>
            </w:r>
          </w:hyperlink>
          <w:r w:rsidDel="00000000" w:rsidR="00000000" w:rsidRPr="00000000">
            <w:fldChar w:fldCharType="begin"/>
            <w:instrText xml:space="preserve"> PAGEREF _heading=h.122s5l2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2.61 Activity diagram gửi kết quả</w:t>
              <w:tab/>
            </w:r>
          </w:hyperlink>
          <w:r w:rsidDel="00000000" w:rsidR="00000000" w:rsidRPr="00000000">
            <w:fldChar w:fldCharType="begin"/>
            <w:instrText xml:space="preserve"> PAGEREF _heading=h.3m2fo8v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2.62 Class analysis diagram đăng nhập</w:t>
              <w:tab/>
              <w:t xml:space="preserve">92</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2.63 Class analysis diagram lấy lại mật khẩu</w:t>
              <w:tab/>
              <w:t xml:space="preserve">92</w:t>
            </w:r>
          </w:hyperlink>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2.64 Class analysis diagram chọn giáo viên</w:t>
              <w:tab/>
              <w:t xml:space="preserve">92</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2.65 Class analysis diagram xem danh sách giảng viên</w:t>
              <w:tab/>
              <w:t xml:space="preserve">93</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2.66 Class analysis diagram liên hệ giảng viên</w:t>
              <w:tab/>
              <w:t xml:space="preserve">93</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2.67 Class analysis diagram use case đăng kí đề tài</w:t>
              <w:tab/>
              <w:t xml:space="preserve">93</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2.68 Class analysis diagram sửa đề tài</w:t>
              <w:tab/>
              <w:t xml:space="preserve">93</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2.69 Class analysis diagram Xác nhận hoàn thành đăng kí đề tài</w:t>
              <w:tab/>
              <w:t xml:space="preserve">94</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2.70 Class analysis diagram Xem nhiệm vụ</w:t>
              <w:tab/>
              <w:t xml:space="preserve">94</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2.71 Class analysis diagram Nộp đề cương</w:t>
              <w:tab/>
              <w:t xml:space="preserve">94</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2.72 Class analysis diagram Nộp báo cáo</w:t>
              <w:tab/>
              <w:t xml:space="preserve">95</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2.73 Class analysis diagram Xác nhận hoàn thành đăng kí Giảng Viên</w:t>
              <w:tab/>
              <w:t xml:space="preserve">95</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2.74 Class analysis diagram Chọn thời gian trao đỏi</w:t>
              <w:tab/>
              <w:t xml:space="preserve">95</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2.75 Class analysis diagram chọn deadline báo cáo cuối final</w:t>
              <w:tab/>
              <w:t xml:space="preserve">95</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2.76 Class analysis diagram duyệt báo cáo</w:t>
              <w:tab/>
              <w:t xml:space="preserve">96</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2.77 Class analysis diagram duyệt đè tài</w:t>
              <w:tab/>
              <w:t xml:space="preserve">96</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2.78 Class analysis diagram giao đề tài</w:t>
              <w:tab/>
              <w:t xml:space="preserve">96</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2.79 Class analysis diagram duyệt đề cương</w:t>
              <w:tab/>
              <w:t xml:space="preserve">97</w:t>
            </w:r>
          </w:hyperlink>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2.80 Class analysis diagram gửi đề cương</w:t>
              <w:tab/>
              <w:t xml:space="preserve">97</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2.81 Class analysis diagram duyệt giảng viên hướng dẫn</w:t>
              <w:tab/>
              <w:t xml:space="preserve">97</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2.82 Class analysis diagram phân công giảng viên hướng dẫn</w:t>
              <w:tab/>
              <w:t xml:space="preserve">97</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2.83 Class analysis diagram tạo đợt đồ án</w:t>
              <w:tab/>
              <w:t xml:space="preserve">98</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2.84 Class analysis diagram cập nhật ngầy bảo vệ</w:t>
              <w:tab/>
              <w:t xml:space="preserve">98</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2.85 Class analysis diagram tạo tài khoản bộ môn</w:t>
              <w:tab/>
              <w:t xml:space="preserve">98</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2.86 Class analysis diagram tạo tài khoản giảng viên</w:t>
              <w:tab/>
              <w:t xml:space="preserve">98</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2.87 Class analysis diagram tạo tài khoản sinh viên</w:t>
              <w:tab/>
              <w:t xml:space="preserve">99</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2.88 Class analysis diagram xác nhận thông tin</w:t>
              <w:tab/>
              <w:t xml:space="preserve">99</w:t>
            </w:r>
          </w:hyperlink>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2.89 Class analysis diagram gửi kết quả</w:t>
              <w:tab/>
              <w:t xml:space="preserve">99</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2.90 Class diagram</w:t>
              <w:tab/>
              <w:t xml:space="preserve">100</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Database tổng quan</w:t>
              <w:tab/>
            </w:r>
          </w:hyperlink>
          <w:r w:rsidDel="00000000" w:rsidR="00000000" w:rsidRPr="00000000">
            <w:fldChar w:fldCharType="begin"/>
            <w:instrText xml:space="preserve"> PAGEREF _heading=h.217pygo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EF Core</w:t>
              <w:tab/>
            </w:r>
          </w:hyperlink>
          <w:r w:rsidDel="00000000" w:rsidR="00000000" w:rsidRPr="00000000">
            <w:fldChar w:fldCharType="begin"/>
            <w:instrText xml:space="preserve"> PAGEREF _heading=h.4l7dh4h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CQRS with Mediator</w:t>
              <w:tab/>
            </w:r>
          </w:hyperlink>
          <w:r w:rsidDel="00000000" w:rsidR="00000000" w:rsidRPr="00000000">
            <w:fldChar w:fldCharType="begin"/>
            <w:instrText xml:space="preserve"> PAGEREF _heading=h.30cnrca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PostgreSql</w:t>
              <w:tab/>
            </w:r>
          </w:hyperlink>
          <w:r w:rsidDel="00000000" w:rsidR="00000000" w:rsidRPr="00000000">
            <w:fldChar w:fldCharType="begin"/>
            <w:instrText xml:space="preserve"> PAGEREF _heading=h.1fhy1k3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MUI và React</w:t>
              <w:tab/>
            </w:r>
          </w:hyperlink>
          <w:r w:rsidDel="00000000" w:rsidR="00000000" w:rsidRPr="00000000">
            <w:fldChar w:fldCharType="begin"/>
            <w:instrText xml:space="preserve"> PAGEREF _heading=h.3zhlk7w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Thêm docker file</w:t>
              <w:tab/>
              <w:t xml:space="preserve">114</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s6mn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Quá trình build docker image</w:t>
              <w:tab/>
              <w:t xml:space="preserve">114</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Image đã được đẩy lên Docker Hub</w:t>
              <w:tab/>
              <w:t xml:space="preserve">115</w:t>
            </w:r>
          </w:hyperlink>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q7ozz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Đăng nhập vào Fly.io sử dụng Terminal</w:t>
              <w:tab/>
              <w:t xml:space="preserve">116</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a7cim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Mở client đăng nhập trên web</w:t>
              <w:tab/>
              <w:t xml:space="preserve">116</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Hoàn tất quá trình đăng nhập</w:t>
              <w:tab/>
              <w:t xml:space="preserve">117</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hklq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Khởi động Fly.io</w:t>
              <w:tab/>
              <w:t xml:space="preserve">118</w:t>
            </w:r>
          </w:hyperlink>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s565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Thiết lập các biến secret</w:t>
              <w:tab/>
              <w:t xml:space="preserve">118</w:t>
            </w:r>
          </w:hyperlink>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x2z1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Đẩy image Docker lên Fly.io register</w:t>
              <w:tab/>
              <w:t xml:space="preserve">119</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h20rx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5.10 Viết tài liệu bằng Latex</w:t>
              <w:tab/>
              <w:t xml:space="preserve">120</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w7b2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5.11 Viết tài liệu bằng Latex</w:t>
              <w:tab/>
              <w:t xml:space="preserve">120</w:t>
            </w:r>
          </w:hyperlink>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5.12 Màn hình đăng nhập</w:t>
              <w:tab/>
            </w:r>
          </w:hyperlink>
          <w:r w:rsidDel="00000000" w:rsidR="00000000" w:rsidRPr="00000000">
            <w:fldChar w:fldCharType="begin"/>
            <w:instrText xml:space="preserve"> PAGEREF _heading=h.2emvufp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5.13Màn hình trang chủ VPK</w:t>
              <w:tab/>
            </w:r>
          </w:hyperlink>
          <w:r w:rsidDel="00000000" w:rsidR="00000000" w:rsidRPr="00000000">
            <w:fldChar w:fldCharType="begin"/>
            <w:instrText xml:space="preserve"> PAGEREF _heading=h.ts64ni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5.14: Màn hình đăng nhập BM</w:t>
              <w:tab/>
            </w:r>
          </w:hyperlink>
          <w:r w:rsidDel="00000000" w:rsidR="00000000" w:rsidRPr="00000000">
            <w:fldChar w:fldCharType="begin"/>
            <w:instrText xml:space="preserve"> PAGEREF _heading=h.3drtnbb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5.15: Màn hình đăng nhập GV</w:t>
              <w:tab/>
            </w:r>
          </w:hyperlink>
          <w:r w:rsidDel="00000000" w:rsidR="00000000" w:rsidRPr="00000000">
            <w:fldChar w:fldCharType="begin"/>
            <w:instrText xml:space="preserve"> PAGEREF _heading=h.1sx3xj4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5.16: Màn hình đăng nhập SV</w:t>
              <w:tab/>
            </w:r>
          </w:hyperlink>
          <w:r w:rsidDel="00000000" w:rsidR="00000000" w:rsidRPr="00000000">
            <w:fldChar w:fldCharType="begin"/>
            <w:instrText xml:space="preserve"> PAGEREF _heading=h.4cwrg6x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5.17: Màn hình đăng nhập SV</w:t>
              <w:tab/>
            </w:r>
          </w:hyperlink>
          <w:r w:rsidDel="00000000" w:rsidR="00000000" w:rsidRPr="00000000">
            <w:fldChar w:fldCharType="begin"/>
            <w:instrText xml:space="preserve"> PAGEREF _heading=h.2s21qeq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5.18: Màn hình trang chủ</w:t>
              <w:tab/>
            </w:r>
          </w:hyperlink>
          <w:r w:rsidDel="00000000" w:rsidR="00000000" w:rsidRPr="00000000">
            <w:fldChar w:fldCharType="begin"/>
            <w:instrText xml:space="preserve"> PAGEREF _heading=h.177c0mj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5.19: Màn hình trang chủ VPK</w:t>
              <w:tab/>
            </w:r>
          </w:hyperlink>
          <w:r w:rsidDel="00000000" w:rsidR="00000000" w:rsidRPr="00000000">
            <w:fldChar w:fldCharType="begin"/>
            <w:instrText xml:space="preserve"> PAGEREF _heading=h.3r6zjac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sz w:val="22"/>
              <w:szCs w:val="22"/>
            </w:rPr>
          </w:pPr>
          <w:hyperlink r:id="rId8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5.20: Màn hình trang chủ GV</w:t>
              <w:tab/>
            </w:r>
          </w:hyperlink>
          <w:r w:rsidDel="00000000" w:rsidR="00000000" w:rsidRPr="00000000">
            <w:fldChar w:fldCharType="begin"/>
            <w:instrText xml:space="preserve"> PAGEREF _heading=h.26c9ti5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5.21: Màn hình đăng nhập-lấy lại mật khẩu</w:t>
              <w:tab/>
            </w:r>
          </w:hyperlink>
          <w:r w:rsidDel="00000000" w:rsidR="00000000" w:rsidRPr="00000000">
            <w:fldChar w:fldCharType="begin"/>
            <w:instrText xml:space="preserve"> PAGEREF _heading=h.lhk3py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5.22: Màn hình đăng nhập</w:t>
              <w:tab/>
            </w:r>
          </w:hyperlink>
          <w:r w:rsidDel="00000000" w:rsidR="00000000" w:rsidRPr="00000000">
            <w:fldChar w:fldCharType="begin"/>
            <w:instrText xml:space="preserve"> PAGEREF _heading=h.35h7mdr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5.23: Quên mật khẩu</w:t>
              <w:tab/>
            </w:r>
          </w:hyperlink>
          <w:r w:rsidDel="00000000" w:rsidR="00000000" w:rsidRPr="00000000">
            <w:fldChar w:fldCharType="begin"/>
            <w:instrText xml:space="preserve"> PAGEREF _heading=h.1kmhwlk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m6kmy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5.24: Kiểm tra email</w:t>
              <w:tab/>
              <w:t xml:space="preserve">129</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1bux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5.25: Check email phục hồi</w:t>
              <w:tab/>
              <w:t xml:space="preserve">130</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bifu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5.26: Đặt lại mật khẩu</w:t>
              <w:tab/>
              <w:t xml:space="preserve">130</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0gsq1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5.27: Password được đặt lại thành công</w:t>
              <w:tab/>
              <w:t xml:space="preserve">131</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gg8p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5.28: Danh sách GV</w:t>
              <w:tab/>
              <w:t xml:space="preserve">131</w:t>
            </w:r>
          </w:hyperlink>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zlqix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5.29</w:t>
              <w:tab/>
              <w:t xml:space="preserve">132</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r0t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5.30: Chọn GV thành côngHình  Hình</w:t>
              <w:tab/>
              <w:t xml:space="preserve">132</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yqob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5.31: Màn hình danh sách GVHình  Hình</w:t>
              <w:tab/>
              <w:t xml:space="preserve">133</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18w8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5.32: Màn hình GV</w:t>
              <w:tab/>
              <w:t xml:space="preserve">133</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5.33: Màn hình hiển thị Liên hệ email GV</w:t>
              <w:tab/>
            </w:r>
          </w:hyperlink>
          <w:r w:rsidDel="00000000" w:rsidR="00000000" w:rsidRPr="00000000">
            <w:fldChar w:fldCharType="begin"/>
            <w:instrText xml:space="preserve"> PAGEREF _heading=h.44m5f9d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0we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5.34: Màn hình hiển thị Liên hệ email GV5</w:t>
              <w:tab/>
              <w:t xml:space="preserve">134</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5.35: Màn hình đề tài với SV chưa đăng ký</w:t>
              <w:tab/>
            </w:r>
          </w:hyperlink>
          <w:r w:rsidDel="00000000" w:rsidR="00000000" w:rsidRPr="00000000">
            <w:fldChar w:fldCharType="begin"/>
            <w:instrText xml:space="preserve"> PAGEREF _heading=h.2jrfph6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5.36: Check email phục hồi</w:t>
              <w:tab/>
            </w:r>
          </w:hyperlink>
          <w:r w:rsidDel="00000000" w:rsidR="00000000" w:rsidRPr="00000000">
            <w:fldChar w:fldCharType="begin"/>
            <w:instrText xml:space="preserve"> PAGEREF _heading=h.ywpzoz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5.37: Thông tin đề tài</w:t>
              <w:tab/>
            </w:r>
          </w:hyperlink>
          <w:r w:rsidDel="00000000" w:rsidR="00000000" w:rsidRPr="00000000">
            <w:fldChar w:fldCharType="begin"/>
            <w:instrText xml:space="preserve"> PAGEREF _heading=h.3iwdics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5.38: Thông tin đề tài (nhập lỗi)</w:t>
              <w:tab/>
            </w:r>
          </w:hyperlink>
          <w:r w:rsidDel="00000000" w:rsidR="00000000" w:rsidRPr="00000000">
            <w:fldChar w:fldCharType="begin"/>
            <w:instrText xml:space="preserve"> PAGEREF _heading=h.1y1nskl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c5u7s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5.39: Thông tin đề tàiHình  Hình</w:t>
              <w:tab/>
              <w:t xml:space="preserve">137</w:t>
            </w:r>
          </w:hyperlink>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5.40: Thông tin đề tài _ Sửa</w:t>
              <w:tab/>
            </w:r>
          </w:hyperlink>
          <w:r w:rsidDel="00000000" w:rsidR="00000000" w:rsidRPr="00000000">
            <w:fldChar w:fldCharType="begin"/>
            <w:instrText xml:space="preserve"> PAGEREF _heading=h.4i1bb8e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5.41: Sửa đề tài thành công</w:t>
              <w:tab/>
            </w:r>
          </w:hyperlink>
          <w:r w:rsidDel="00000000" w:rsidR="00000000" w:rsidRPr="00000000">
            <w:fldChar w:fldCharType="begin"/>
            <w:instrText xml:space="preserve"> PAGEREF _heading=h.2x6llg7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5.42: Xác nhận hoàn thành đăng ký GV</w:t>
              <w:tab/>
            </w:r>
          </w:hyperlink>
          <w:r w:rsidDel="00000000" w:rsidR="00000000" w:rsidRPr="00000000">
            <w:fldChar w:fldCharType="begin"/>
            <w:instrText xml:space="preserve"> PAGEREF _heading=h.1cbvvo0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5.43: Xác nhận hoàn thành đăng ký GV</w:t>
              <w:tab/>
            </w:r>
          </w:hyperlink>
          <w:r w:rsidDel="00000000" w:rsidR="00000000" w:rsidRPr="00000000">
            <w:fldChar w:fldCharType="begin"/>
            <w:instrText xml:space="preserve"> PAGEREF _heading=h.3wbjebt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5.44: Quản lý đề cương</w:t>
              <w:tab/>
            </w:r>
          </w:hyperlink>
          <w:r w:rsidDel="00000000" w:rsidR="00000000" w:rsidRPr="00000000">
            <w:fldChar w:fldCharType="begin"/>
            <w:instrText xml:space="preserve"> PAGEREF _heading=h.2bgtojm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5.45: Duyệt đề cương</w:t>
              <w:tab/>
            </w:r>
          </w:hyperlink>
          <w:r w:rsidDel="00000000" w:rsidR="00000000" w:rsidRPr="00000000">
            <w:fldChar w:fldCharType="begin"/>
            <w:instrText xml:space="preserve"> PAGEREF _heading=h.qm3yrf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5.46: Quản lý đề cương</w:t>
              <w:tab/>
            </w:r>
          </w:hyperlink>
          <w:r w:rsidDel="00000000" w:rsidR="00000000" w:rsidRPr="00000000">
            <w:fldChar w:fldCharType="begin"/>
            <w:instrText xml:space="preserve"> PAGEREF _heading=h.3alrhf8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5.47: Giao đề tài</w:t>
              <w:tab/>
            </w:r>
          </w:hyperlink>
          <w:r w:rsidDel="00000000" w:rsidR="00000000" w:rsidRPr="00000000">
            <w:fldChar w:fldCharType="begin"/>
            <w:instrText xml:space="preserve"> PAGEREF _heading=h.1pr1rn1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5.48: Thông tin đề tài</w:t>
              <w:tab/>
            </w:r>
          </w:hyperlink>
          <w:r w:rsidDel="00000000" w:rsidR="00000000" w:rsidRPr="00000000">
            <w:fldChar w:fldCharType="begin"/>
            <w:instrText xml:space="preserve"> PAGEREF _heading=h.49qpaau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5.49: Thông báo lưu thành công</w:t>
              <w:tab/>
            </w:r>
          </w:hyperlink>
          <w:r w:rsidDel="00000000" w:rsidR="00000000" w:rsidRPr="00000000">
            <w:fldChar w:fldCharType="begin"/>
            <w:instrText xml:space="preserve"> PAGEREF _heading=h.2ovzkin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5.50: Màn hình quản lý đề cương</w:t>
              <w:tab/>
            </w:r>
          </w:hyperlink>
          <w:r w:rsidDel="00000000" w:rsidR="00000000" w:rsidRPr="00000000">
            <w:fldChar w:fldCharType="begin"/>
            <w:instrText xml:space="preserve"> PAGEREF _heading=h.1419uqg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5.51: Màn hình quản lý đề cương</w:t>
              <w:tab/>
            </w:r>
          </w:hyperlink>
          <w:r w:rsidDel="00000000" w:rsidR="00000000" w:rsidRPr="00000000">
            <w:fldChar w:fldCharType="begin"/>
            <w:instrText xml:space="preserve"> PAGEREF _heading=h.3o0xde9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5.52: Màn hình đăng ký GVHD</w:t>
              <w:tab/>
            </w:r>
          </w:hyperlink>
          <w:r w:rsidDel="00000000" w:rsidR="00000000" w:rsidRPr="00000000">
            <w:fldChar w:fldCharType="begin"/>
            <w:instrText xml:space="preserve"> PAGEREF _heading=h.2367nm2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5.53: Phân công GVHD</w:t>
              <w:tab/>
            </w:r>
          </w:hyperlink>
          <w:r w:rsidDel="00000000" w:rsidR="00000000" w:rsidRPr="00000000">
            <w:fldChar w:fldCharType="begin"/>
            <w:instrText xml:space="preserve"> PAGEREF _heading=h.ibhxtv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5.54: Cập nhật thành công</w:t>
              <w:tab/>
            </w:r>
          </w:hyperlink>
          <w:r w:rsidDel="00000000" w:rsidR="00000000" w:rsidRPr="00000000">
            <w:fldChar w:fldCharType="begin"/>
            <w:instrText xml:space="preserve"> PAGEREF _heading=h.32b5gho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5.55: Quản lý đăng ký GVHD</w:t>
              <w:tab/>
            </w:r>
          </w:hyperlink>
          <w:r w:rsidDel="00000000" w:rsidR="00000000" w:rsidRPr="00000000">
            <w:fldChar w:fldCharType="begin"/>
            <w:instrText xml:space="preserve"> PAGEREF _heading=h.1hgfqph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5.56: Lựa chọn Đồng ý/ Không</w:t>
              <w:tab/>
            </w:r>
          </w:hyperlink>
          <w:r w:rsidDel="00000000" w:rsidR="00000000" w:rsidRPr="00000000">
            <w:fldChar w:fldCharType="begin"/>
            <w:instrText xml:space="preserve"> PAGEREF _heading=h.41g39da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5.57: Cập nhật thành công</w:t>
              <w:tab/>
            </w:r>
          </w:hyperlink>
          <w:r w:rsidDel="00000000" w:rsidR="00000000" w:rsidRPr="00000000">
            <w:fldChar w:fldCharType="begin"/>
            <w:instrText xml:space="preserve"> PAGEREF _heading=h.2gldjl3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5.58: Tạo đợt đồ án</w:t>
              <w:tab/>
            </w:r>
          </w:hyperlink>
          <w:r w:rsidDel="00000000" w:rsidR="00000000" w:rsidRPr="00000000">
            <w:fldChar w:fldCharType="begin"/>
            <w:instrText xml:space="preserve"> PAGEREF _heading=h.vqntsw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5.59: Nhập thông tin đợt đồ án</w:t>
              <w:tab/>
            </w:r>
          </w:hyperlink>
          <w:r w:rsidDel="00000000" w:rsidR="00000000" w:rsidRPr="00000000">
            <w:fldChar w:fldCharType="begin"/>
            <w:instrText xml:space="preserve"> PAGEREF _heading=h.3fqbcgp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5.60: Tạo đợt đồ án thành công</w:t>
              <w:tab/>
            </w:r>
          </w:hyperlink>
          <w:r w:rsidDel="00000000" w:rsidR="00000000" w:rsidRPr="00000000">
            <w:fldChar w:fldCharType="begin"/>
            <w:instrText xml:space="preserve"> PAGEREF _heading=h.1uvlmoi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5.61: Màn hình đợt đồ án</w:t>
              <w:tab/>
            </w:r>
          </w:hyperlink>
          <w:r w:rsidDel="00000000" w:rsidR="00000000" w:rsidRPr="00000000">
            <w:fldChar w:fldCharType="begin"/>
            <w:instrText xml:space="preserve"> PAGEREF _heading=h.4ev95cb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5.62: Thông tin đợt đồ án chi tiết</w:t>
              <w:tab/>
            </w:r>
          </w:hyperlink>
          <w:r w:rsidDel="00000000" w:rsidR="00000000" w:rsidRPr="00000000">
            <w:fldChar w:fldCharType="begin"/>
            <w:instrText xml:space="preserve"> PAGEREF _heading=h.2u0jfk4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5.63: Inactive cập nhật</w:t>
              <w:tab/>
            </w:r>
          </w:hyperlink>
          <w:r w:rsidDel="00000000" w:rsidR="00000000" w:rsidRPr="00000000">
            <w:fldChar w:fldCharType="begin"/>
            <w:instrText xml:space="preserve"> PAGEREF _heading=h.195tprx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5.64: Active cập nhật</w:t>
              <w:tab/>
            </w:r>
          </w:hyperlink>
          <w:r w:rsidDel="00000000" w:rsidR="00000000" w:rsidRPr="00000000">
            <w:fldChar w:fldCharType="begin"/>
            <w:instrText xml:space="preserve"> PAGEREF _heading=h.3t5h8fq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5.65: Cập nhật thành công</w:t>
              <w:tab/>
            </w:r>
          </w:hyperlink>
          <w:r w:rsidDel="00000000" w:rsidR="00000000" w:rsidRPr="00000000">
            <w:fldChar w:fldCharType="begin"/>
            <w:instrText xml:space="preserve"> PAGEREF _heading=h.28arinj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5.66: Tạo tài khoản bộ môn</w:t>
              <w:tab/>
            </w:r>
          </w:hyperlink>
          <w:r w:rsidDel="00000000" w:rsidR="00000000" w:rsidRPr="00000000">
            <w:fldChar w:fldCharType="begin"/>
            <w:instrText xml:space="preserve"> PAGEREF _heading=h.ng1svc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5.67: Form thêm tài khoản bộ môn</w:t>
              <w:tab/>
            </w:r>
          </w:hyperlink>
          <w:r w:rsidDel="00000000" w:rsidR="00000000" w:rsidRPr="00000000">
            <w:fldChar w:fldCharType="begin"/>
            <w:instrText xml:space="preserve"> PAGEREF _heading=h.37fpbj5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5.68: Tạo tài khoản BM thành công</w:t>
              <w:tab/>
            </w:r>
          </w:hyperlink>
          <w:r w:rsidDel="00000000" w:rsidR="00000000" w:rsidRPr="00000000">
            <w:fldChar w:fldCharType="begin"/>
            <w:instrText xml:space="preserve"> PAGEREF _heading=h.1mkzlqy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5.69: Tạo tài khoản GV5.48</w:t>
              <w:tab/>
            </w:r>
          </w:hyperlink>
          <w:r w:rsidDel="00000000" w:rsidR="00000000" w:rsidRPr="00000000">
            <w:fldChar w:fldCharType="begin"/>
            <w:instrText xml:space="preserve"> PAGEREF _heading=h.46kn4er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5.70: Form tạo tài khoản GV</w:t>
              <w:tab/>
            </w:r>
          </w:hyperlink>
          <w:r w:rsidDel="00000000" w:rsidR="00000000" w:rsidRPr="00000000">
            <w:fldChar w:fldCharType="begin"/>
            <w:instrText xml:space="preserve"> PAGEREF _heading=h.2lpxemk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5.71: Tạo tài khoản GV thành công</w:t>
              <w:tab/>
            </w:r>
          </w:hyperlink>
          <w:r w:rsidDel="00000000" w:rsidR="00000000" w:rsidRPr="00000000">
            <w:fldChar w:fldCharType="begin"/>
            <w:instrText xml:space="preserve"> PAGEREF _heading=h.10v7oud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5.72: Tạo tài khoản SV</w:t>
              <w:tab/>
            </w:r>
          </w:hyperlink>
          <w:r w:rsidDel="00000000" w:rsidR="00000000" w:rsidRPr="00000000">
            <w:fldChar w:fldCharType="begin"/>
            <w:instrText xml:space="preserve"> PAGEREF _heading=h.3kuv7i6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5.73: Màn hình tài khoản SV chi tiết</w:t>
              <w:tab/>
            </w:r>
          </w:hyperlink>
          <w:r w:rsidDel="00000000" w:rsidR="00000000" w:rsidRPr="00000000">
            <w:fldChar w:fldCharType="begin"/>
            <w:instrText xml:space="preserve"> PAGEREF _heading=h.2005hpz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5.74: Upload file SV csv</w:t>
              <w:tab/>
            </w:r>
          </w:hyperlink>
          <w:r w:rsidDel="00000000" w:rsidR="00000000" w:rsidRPr="00000000">
            <w:fldChar w:fldCharType="begin"/>
            <w:instrText xml:space="preserve"> PAGEREF _heading=h.4jzt0ds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5.75: Tạo tài khoản SV thành công</w:t>
              <w:tab/>
            </w:r>
          </w:hyperlink>
          <w:r w:rsidDel="00000000" w:rsidR="00000000" w:rsidRPr="00000000">
            <w:fldChar w:fldCharType="begin"/>
            <w:instrText xml:space="preserve"> PAGEREF _heading=h.2z53all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9E">
      <w:pPr>
        <w:spacing w:after="20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9F">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0.1 Phân chia công việc</w:t>
              <w:tab/>
              <w:t xml:space="preserve">xiv</w:t>
            </w:r>
          </w:hyperlink>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 Đặc tả use case đăng nhập</w:t>
              <w:tab/>
              <w:t xml:space="preserve">15</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 Đặc tả use case lấy lại mật khẩu</w:t>
              <w:tab/>
              <w:t xml:space="preserve">17</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2.3 Đặc tả use case chọn giảng viên</w:t>
              <w:tab/>
              <w:t xml:space="preserve">19</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2.4 Đặc tả use case xem danh sách giảng viên</w:t>
              <w:tab/>
              <w:t xml:space="preserve">20</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2.5 Đặc tả use case liên hệ giảng viên</w:t>
              <w:tab/>
              <w:t xml:space="preserve">21</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2.6 Đặc tả use case đăng kí đề tài</w:t>
              <w:tab/>
              <w:t xml:space="preserve">22</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2.7 Đặc tả use case sửa đề tài</w:t>
              <w:tab/>
              <w:t xml:space="preserve">24</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2.8 Đặc tả use case xác nhận hoàn thành đăng kí đề tài</w:t>
              <w:tab/>
              <w:t xml:space="preserve">26</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2.9 Đặc tả use case xem nhiệm vụ</w:t>
              <w:tab/>
              <w:t xml:space="preserve">27</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2.10 Đặc tả use case nộp đề cương</w:t>
              <w:tab/>
              <w:t xml:space="preserve">28</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2.11 Đặc tả use case nộp báo cáo</w:t>
              <w:tab/>
              <w:t xml:space="preserve">30</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2.12 Đặc tả use case xác nhận hoàn thành đăng kí GV</w:t>
              <w:tab/>
              <w:t xml:space="preserve">31</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2.13 Đặc tả use case chọn thời gian trao đổi</w:t>
              <w:tab/>
              <w:t xml:space="preserve">33</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2.14 Đặc tả use case họn dealine báo cáo final</w:t>
              <w:tab/>
              <w:t xml:space="preserve">34</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2.15 Đặc tả use case duyệt báo cáo</w:t>
              <w:tab/>
              <w:t xml:space="preserve">36</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2.16 Đặc tả use case duyệt đề tài</w:t>
              <w:tab/>
              <w:t xml:space="preserve">38</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2.17 Đặc tả use case giáo đề tài</w:t>
              <w:tab/>
              <w:t xml:space="preserve">39</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2.18 Đặc tả use case uyệt dể cương</w:t>
              <w:tab/>
              <w:t xml:space="preserve">41</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2.19 Đặc tả use case gửi đề cương</w:t>
              <w:tab/>
              <w:t xml:space="preserve">43</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2.20 Đặc tả use case duyệt giảng viên hướng dẫn</w:t>
              <w:tab/>
              <w:t xml:space="preserve">44</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2.21 Đặc tả use case phân công giảng viên hướng dẫn</w:t>
              <w:tab/>
              <w:t xml:space="preserve">46</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2.22 Đặc tả use case tạo đợt đồ án</w:t>
              <w:tab/>
              <w:t xml:space="preserve">47</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2.23 Đặc tả use case cập nhật ngày bảo vệ</w:t>
              <w:tab/>
              <w:t xml:space="preserve">49</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2.24 Đặc tả use case tạo tại khoản bộ môn</w:t>
              <w:tab/>
              <w:t xml:space="preserve">51</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2.25 Đặc tả use case tạo tài khoản giảng  viên</w:t>
              <w:tab/>
              <w:t xml:space="preserve">54</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2.26 Đặc tả use case tạo tài khoản sinh viên</w:t>
              <w:tab/>
              <w:t xml:space="preserve">56</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2.27 Đặc tả use case xác nhận thông tin</w:t>
              <w:tab/>
              <w:t xml:space="preserve">59</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2.28 Đặc tả use case gửi kết quả</w:t>
              <w:tab/>
              <w:t xml:space="preserve">60</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GraduationProjectReport</w:t>
              <w:tab/>
            </w:r>
          </w:hyperlink>
          <w:r w:rsidDel="00000000" w:rsidR="00000000" w:rsidRPr="00000000">
            <w:fldChar w:fldCharType="begin"/>
            <w:instrText xml:space="preserve"> PAGEREF _heading=h.1eadkte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Roles</w:t>
              <w:tab/>
            </w:r>
          </w:hyperlink>
          <w:r w:rsidDel="00000000" w:rsidR="00000000" w:rsidRPr="00000000">
            <w:fldChar w:fldCharType="begin"/>
            <w:instrText xml:space="preserve"> PAGEREF _heading=h.3ya13h7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Users</w:t>
              <w:tab/>
            </w:r>
          </w:hyperlink>
          <w:r w:rsidDel="00000000" w:rsidR="00000000" w:rsidRPr="00000000">
            <w:fldChar w:fldCharType="begin"/>
            <w:instrText xml:space="preserve"> PAGEREF _heading=h.2dfbdp0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Faculties</w:t>
              <w:tab/>
            </w:r>
          </w:hyperlink>
          <w:r w:rsidDel="00000000" w:rsidR="00000000" w:rsidRPr="00000000">
            <w:fldChar w:fldCharType="begin"/>
            <w:instrText xml:space="preserve"> PAGEREF _heading=h.sklnwt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UserRoles</w:t>
              <w:tab/>
            </w:r>
          </w:hyperlink>
          <w:r w:rsidDel="00000000" w:rsidR="00000000" w:rsidRPr="00000000">
            <w:fldChar w:fldCharType="begin"/>
            <w:instrText xml:space="preserve"> PAGEREF _heading=h.3ck96km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DepartmentSubjects</w:t>
              <w:tab/>
            </w:r>
          </w:hyperlink>
          <w:r w:rsidDel="00000000" w:rsidR="00000000" w:rsidRPr="00000000">
            <w:fldChar w:fldCharType="begin"/>
            <w:instrText xml:space="preserve"> PAGEREF _heading=h.1rpjgsf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Lectures</w:t>
              <w:tab/>
            </w:r>
          </w:hyperlink>
          <w:r w:rsidDel="00000000" w:rsidR="00000000" w:rsidRPr="00000000">
            <w:fldChar w:fldCharType="begin"/>
            <w:instrText xml:space="preserve"> PAGEREF _heading=h.4bp6zg8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GraduationProjects</w:t>
              <w:tab/>
            </w:r>
          </w:hyperlink>
          <w:r w:rsidDel="00000000" w:rsidR="00000000" w:rsidRPr="00000000">
            <w:fldChar w:fldCharType="begin"/>
            <w:instrText xml:space="preserve"> PAGEREF _heading=h.2quh9o1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Students</w:t>
              <w:tab/>
            </w:r>
          </w:hyperlink>
          <w:r w:rsidDel="00000000" w:rsidR="00000000" w:rsidRPr="00000000">
            <w:fldChar w:fldCharType="begin"/>
            <w:instrText xml:space="preserve"> PAGEREF _heading=h.15zrjvu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3.10 GraduationProjectPeriod</w:t>
              <w:tab/>
            </w:r>
          </w:hyperlink>
          <w:r w:rsidDel="00000000" w:rsidR="00000000" w:rsidRPr="00000000">
            <w:fldChar w:fldCharType="begin"/>
            <w:instrText xml:space="preserve"> PAGEREF _heading=h.3pzf2jn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3.11 Syllabi</w:t>
              <w:tab/>
            </w:r>
          </w:hyperlink>
          <w:r w:rsidDel="00000000" w:rsidR="00000000" w:rsidRPr="00000000">
            <w:fldChar w:fldCharType="begin"/>
            <w:instrText xml:space="preserve"> PAGEREF _heading=h.254pcrg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r:id="rId1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3.12 Instructor</w:t>
              <w:tab/>
            </w:r>
          </w:hyperlink>
          <w:r w:rsidDel="00000000" w:rsidR="00000000" w:rsidRPr="00000000">
            <w:fldChar w:fldCharType="begin"/>
            <w:instrText xml:space="preserve"> PAGEREF _heading=h.k9zmz9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B">
      <w:pPr>
        <w:rPr/>
      </w:pPr>
      <w:r w:rsidDel="00000000" w:rsidR="00000000" w:rsidRPr="00000000">
        <w:br w:type="page"/>
      </w:r>
      <w:r w:rsidDel="00000000" w:rsidR="00000000" w:rsidRPr="00000000">
        <w:rPr>
          <w:rtl w:val="0"/>
        </w:rPr>
      </w:r>
    </w:p>
    <w:p w:rsidR="00000000" w:rsidDel="00000000" w:rsidP="00000000" w:rsidRDefault="00000000" w:rsidRPr="00000000" w14:paraId="000001CC">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CÁC TỪ VIẾT TẮT VÀ GIẢI THÍCH CÁC THUẬT NGỮ</w:t>
      </w:r>
    </w:p>
    <w:p w:rsidR="00000000" w:rsidDel="00000000" w:rsidP="00000000" w:rsidRDefault="00000000" w:rsidRPr="00000000" w14:paraId="000001CD">
      <w:pPr>
        <w:rPr/>
      </w:pPr>
      <w:r w:rsidDel="00000000" w:rsidR="00000000" w:rsidRPr="00000000">
        <w:rPr>
          <w:b w:val="1"/>
          <w:rtl w:val="0"/>
        </w:rPr>
        <w:t xml:space="preserve">ĐATN </w:t>
      </w:r>
      <w:r w:rsidDel="00000000" w:rsidR="00000000" w:rsidRPr="00000000">
        <w:rPr>
          <w:rtl w:val="0"/>
        </w:rPr>
        <w:t xml:space="preserve">Đồ án tốt nghiệp</w:t>
      </w:r>
    </w:p>
    <w:p w:rsidR="00000000" w:rsidDel="00000000" w:rsidP="00000000" w:rsidRDefault="00000000" w:rsidRPr="00000000" w14:paraId="000001CE">
      <w:pPr>
        <w:rPr/>
      </w:pPr>
      <w:r w:rsidDel="00000000" w:rsidR="00000000" w:rsidRPr="00000000">
        <w:rPr>
          <w:b w:val="1"/>
          <w:rtl w:val="0"/>
        </w:rPr>
        <w:t xml:space="preserve">SV </w:t>
      </w:r>
      <w:r w:rsidDel="00000000" w:rsidR="00000000" w:rsidRPr="00000000">
        <w:rPr>
          <w:rtl w:val="0"/>
        </w:rPr>
        <w:t xml:space="preserve">Sinh viên</w:t>
      </w:r>
    </w:p>
    <w:p w:rsidR="00000000" w:rsidDel="00000000" w:rsidP="00000000" w:rsidRDefault="00000000" w:rsidRPr="00000000" w14:paraId="000001CF">
      <w:pPr>
        <w:rPr/>
      </w:pPr>
      <w:r w:rsidDel="00000000" w:rsidR="00000000" w:rsidRPr="00000000">
        <w:rPr>
          <w:b w:val="1"/>
          <w:rtl w:val="0"/>
        </w:rPr>
        <w:t xml:space="preserve">GV </w:t>
      </w:r>
      <w:r w:rsidDel="00000000" w:rsidR="00000000" w:rsidRPr="00000000">
        <w:rPr>
          <w:rtl w:val="0"/>
        </w:rPr>
        <w:t xml:space="preserve">Giảng viên</w:t>
      </w:r>
    </w:p>
    <w:p w:rsidR="00000000" w:rsidDel="00000000" w:rsidP="00000000" w:rsidRDefault="00000000" w:rsidRPr="00000000" w14:paraId="000001D0">
      <w:pPr>
        <w:rPr/>
      </w:pPr>
      <w:r w:rsidDel="00000000" w:rsidR="00000000" w:rsidRPr="00000000">
        <w:rPr>
          <w:b w:val="1"/>
          <w:rtl w:val="0"/>
        </w:rPr>
        <w:t xml:space="preserve">GVHD </w:t>
      </w:r>
      <w:r w:rsidDel="00000000" w:rsidR="00000000" w:rsidRPr="00000000">
        <w:rPr>
          <w:rtl w:val="0"/>
        </w:rPr>
        <w:t xml:space="preserve">Giảng viên hướng dẫn</w:t>
      </w:r>
    </w:p>
    <w:p w:rsidR="00000000" w:rsidDel="00000000" w:rsidP="00000000" w:rsidRDefault="00000000" w:rsidRPr="00000000" w14:paraId="000001D1">
      <w:pPr>
        <w:rPr/>
      </w:pPr>
      <w:r w:rsidDel="00000000" w:rsidR="00000000" w:rsidRPr="00000000">
        <w:rPr>
          <w:b w:val="1"/>
          <w:rtl w:val="0"/>
        </w:rPr>
        <w:t xml:space="preserve">BM </w:t>
      </w:r>
      <w:r w:rsidDel="00000000" w:rsidR="00000000" w:rsidRPr="00000000">
        <w:rPr>
          <w:rtl w:val="0"/>
        </w:rPr>
        <w:t xml:space="preserve">Bộ môn</w:t>
      </w:r>
    </w:p>
    <w:p w:rsidR="00000000" w:rsidDel="00000000" w:rsidP="00000000" w:rsidRDefault="00000000" w:rsidRPr="00000000" w14:paraId="000001D2">
      <w:pPr>
        <w:rPr/>
      </w:pPr>
      <w:r w:rsidDel="00000000" w:rsidR="00000000" w:rsidRPr="00000000">
        <w:rPr>
          <w:b w:val="1"/>
          <w:rtl w:val="0"/>
        </w:rPr>
        <w:t xml:space="preserve">VPK </w:t>
      </w:r>
      <w:r w:rsidDel="00000000" w:rsidR="00000000" w:rsidRPr="00000000">
        <w:rPr>
          <w:rtl w:val="0"/>
        </w:rPr>
        <w:t xml:space="preserve">Văn phòng khoa</w:t>
      </w:r>
    </w:p>
    <w:p w:rsidR="00000000" w:rsidDel="00000000" w:rsidP="00000000" w:rsidRDefault="00000000" w:rsidRPr="00000000" w14:paraId="000001D3">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1"/>
        <w:jc w:val="center"/>
        <w:rPr/>
      </w:pPr>
      <w:bookmarkStart w:colFirst="0" w:colLast="0" w:name="_heading=h.tyjcwt" w:id="5"/>
      <w:bookmarkEnd w:id="5"/>
      <w:r w:rsidDel="00000000" w:rsidR="00000000" w:rsidRPr="00000000">
        <w:rPr>
          <w:rtl w:val="0"/>
        </w:rPr>
        <w:t xml:space="preserve">PHÂN CHIA CÔNG </w:t>
      </w:r>
      <w:sdt>
        <w:sdtPr>
          <w:tag w:val="goog_rdk_0"/>
        </w:sdtPr>
        <w:sdtContent>
          <w:commentRangeStart w:id="0"/>
        </w:sdtContent>
      </w:sdt>
      <w:r w:rsidDel="00000000" w:rsidR="00000000" w:rsidRPr="00000000">
        <w:rPr>
          <w:rtl w:val="0"/>
        </w:rPr>
        <w:t xml:space="preserve">VIỆC</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0.1 Phân chia công việc</w:t>
      </w:r>
    </w:p>
    <w:tbl>
      <w:tblPr>
        <w:tblStyle w:val="Table2"/>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71"/>
        <w:gridCol w:w="1516"/>
        <w:gridCol w:w="1280"/>
        <w:gridCol w:w="808"/>
        <w:gridCol w:w="4218"/>
        <w:tblGridChange w:id="0">
          <w:tblGrid>
            <w:gridCol w:w="1671"/>
            <w:gridCol w:w="1516"/>
            <w:gridCol w:w="1280"/>
            <w:gridCol w:w="808"/>
            <w:gridCol w:w="4218"/>
          </w:tblGrid>
        </w:tblGridChange>
      </w:tblGrid>
      <w:tr>
        <w:trPr>
          <w:cantSplit w:val="0"/>
          <w:tblHeader w:val="0"/>
        </w:trPr>
        <w:tc>
          <w:tcPr/>
          <w:p w:rsidR="00000000" w:rsidDel="00000000" w:rsidP="00000000" w:rsidRDefault="00000000" w:rsidRPr="00000000" w14:paraId="000001D6">
            <w:pPr>
              <w:jc w:val="center"/>
              <w:rPr/>
            </w:pPr>
            <w:r w:rsidDel="00000000" w:rsidR="00000000" w:rsidRPr="00000000">
              <w:rPr>
                <w:rtl w:val="0"/>
              </w:rPr>
              <w:t xml:space="preserve">Họ và tên</w:t>
            </w:r>
          </w:p>
        </w:tc>
        <w:tc>
          <w:tcPr/>
          <w:p w:rsidR="00000000" w:rsidDel="00000000" w:rsidP="00000000" w:rsidRDefault="00000000" w:rsidRPr="00000000" w14:paraId="000001D7">
            <w:pPr>
              <w:jc w:val="center"/>
              <w:rPr/>
            </w:pPr>
            <w:r w:rsidDel="00000000" w:rsidR="00000000" w:rsidRPr="00000000">
              <w:rPr>
                <w:rtl w:val="0"/>
              </w:rPr>
              <w:t xml:space="preserve">MSV</w:t>
            </w:r>
          </w:p>
        </w:tc>
        <w:tc>
          <w:tcPr/>
          <w:p w:rsidR="00000000" w:rsidDel="00000000" w:rsidP="00000000" w:rsidRDefault="00000000" w:rsidRPr="00000000" w14:paraId="000001D8">
            <w:pPr>
              <w:jc w:val="center"/>
              <w:rPr/>
            </w:pPr>
            <w:r w:rsidDel="00000000" w:rsidR="00000000" w:rsidRPr="00000000">
              <w:rPr>
                <w:rtl w:val="0"/>
              </w:rPr>
              <w:t xml:space="preserve">Lớp</w:t>
            </w:r>
          </w:p>
        </w:tc>
        <w:tc>
          <w:tcPr/>
          <w:p w:rsidR="00000000" w:rsidDel="00000000" w:rsidP="00000000" w:rsidRDefault="00000000" w:rsidRPr="00000000" w14:paraId="000001D9">
            <w:pPr>
              <w:jc w:val="center"/>
              <w:rPr/>
            </w:pPr>
            <w:r w:rsidDel="00000000" w:rsidR="00000000" w:rsidRPr="00000000">
              <w:rPr>
                <w:rtl w:val="0"/>
              </w:rPr>
              <w:t xml:space="preserve">Team</w:t>
            </w:r>
          </w:p>
        </w:tc>
        <w:tc>
          <w:tcPr/>
          <w:p w:rsidR="00000000" w:rsidDel="00000000" w:rsidP="00000000" w:rsidRDefault="00000000" w:rsidRPr="00000000" w14:paraId="000001DA">
            <w:pPr>
              <w:jc w:val="center"/>
              <w:rPr/>
            </w:pPr>
            <w:r w:rsidDel="00000000" w:rsidR="00000000" w:rsidRPr="00000000">
              <w:rPr>
                <w:rtl w:val="0"/>
              </w:rPr>
              <w:t xml:space="preserve">Phần công việc</w:t>
            </w:r>
          </w:p>
        </w:tc>
      </w:tr>
      <w:tr>
        <w:trPr>
          <w:cantSplit w:val="0"/>
          <w:trHeight w:val="684" w:hRule="atLeast"/>
          <w:tblHeader w:val="0"/>
        </w:trPr>
        <w:tc>
          <w:tcPr/>
          <w:p w:rsidR="00000000" w:rsidDel="00000000" w:rsidP="00000000" w:rsidRDefault="00000000" w:rsidRPr="00000000" w14:paraId="000001DB">
            <w:pPr>
              <w:rPr/>
            </w:pPr>
            <w:r w:rsidDel="00000000" w:rsidR="00000000" w:rsidRPr="00000000">
              <w:rPr>
                <w:rtl w:val="0"/>
              </w:rPr>
              <w:t xml:space="preserve">Phạm Thị Lan Hương</w:t>
            </w:r>
          </w:p>
        </w:tc>
        <w:tc>
          <w:tcPr/>
          <w:p w:rsidR="00000000" w:rsidDel="00000000" w:rsidP="00000000" w:rsidRDefault="00000000" w:rsidRPr="00000000" w14:paraId="000001DC">
            <w:pPr>
              <w:rPr/>
            </w:pPr>
            <w:r w:rsidDel="00000000" w:rsidR="00000000" w:rsidRPr="00000000">
              <w:rPr>
                <w:rtl w:val="0"/>
              </w:rPr>
              <w:t xml:space="preserve">1951060747</w:t>
            </w:r>
          </w:p>
        </w:tc>
        <w:tc>
          <w:tcPr/>
          <w:p w:rsidR="00000000" w:rsidDel="00000000" w:rsidP="00000000" w:rsidRDefault="00000000" w:rsidRPr="00000000" w14:paraId="000001DD">
            <w:pPr>
              <w:rPr/>
            </w:pPr>
            <w:r w:rsidDel="00000000" w:rsidR="00000000" w:rsidRPr="00000000">
              <w:rPr>
                <w:rtl w:val="0"/>
              </w:rPr>
              <w:t xml:space="preserve">61TH-NB</w:t>
            </w:r>
          </w:p>
        </w:tc>
        <w:tc>
          <w:tcPr/>
          <w:p w:rsidR="00000000" w:rsidDel="00000000" w:rsidP="00000000" w:rsidRDefault="00000000" w:rsidRPr="00000000" w14:paraId="000001DE">
            <w:pPr>
              <w:rPr/>
            </w:pPr>
            <w:r w:rsidDel="00000000" w:rsidR="00000000" w:rsidRPr="00000000">
              <w:rPr>
                <w:rtl w:val="0"/>
              </w:rPr>
              <w:t xml:space="preserve">1</w:t>
            </w:r>
          </w:p>
        </w:tc>
        <w:tc>
          <w:tcPr/>
          <w:p w:rsidR="00000000" w:rsidDel="00000000" w:rsidP="00000000" w:rsidRDefault="00000000" w:rsidRPr="00000000" w14:paraId="000001DF">
            <w:pPr>
              <w:rPr/>
            </w:pPr>
            <w:r w:rsidDel="00000000" w:rsidR="00000000" w:rsidRPr="00000000">
              <w:rPr>
                <w:rtl w:val="0"/>
              </w:rPr>
              <w:t xml:space="preserve">Lập kế hoạch </w:t>
            </w:r>
          </w:p>
          <w:p w:rsidR="00000000" w:rsidDel="00000000" w:rsidP="00000000" w:rsidRDefault="00000000" w:rsidRPr="00000000" w14:paraId="000001E0">
            <w:pPr>
              <w:rPr/>
            </w:pPr>
            <w:r w:rsidDel="00000000" w:rsidR="00000000" w:rsidRPr="00000000">
              <w:rPr>
                <w:rtl w:val="0"/>
              </w:rPr>
              <w:t xml:space="preserve">Phân tich yêu cầu</w:t>
            </w:r>
          </w:p>
        </w:tc>
      </w:tr>
      <w:tr>
        <w:trPr>
          <w:cantSplit w:val="0"/>
          <w:trHeight w:val="794" w:hRule="atLeast"/>
          <w:tblHeader w:val="0"/>
        </w:trPr>
        <w:tc>
          <w:tcPr/>
          <w:p w:rsidR="00000000" w:rsidDel="00000000" w:rsidP="00000000" w:rsidRDefault="00000000" w:rsidRPr="00000000" w14:paraId="000001E1">
            <w:pPr>
              <w:rPr/>
            </w:pPr>
            <w:r w:rsidDel="00000000" w:rsidR="00000000" w:rsidRPr="00000000">
              <w:rPr>
                <w:rtl w:val="0"/>
              </w:rPr>
              <w:t xml:space="preserve">Nguyễn Thu Hằng</w:t>
            </w:r>
          </w:p>
        </w:tc>
        <w:tc>
          <w:tcPr/>
          <w:p w:rsidR="00000000" w:rsidDel="00000000" w:rsidP="00000000" w:rsidRDefault="00000000" w:rsidRPr="00000000" w14:paraId="000001E2">
            <w:pPr>
              <w:rPr/>
            </w:pPr>
            <w:r w:rsidDel="00000000" w:rsidR="00000000" w:rsidRPr="00000000">
              <w:rPr>
                <w:rtl w:val="0"/>
              </w:rPr>
              <w:t xml:space="preserve">1951060688</w:t>
            </w:r>
          </w:p>
        </w:tc>
        <w:tc>
          <w:tcPr/>
          <w:p w:rsidR="00000000" w:rsidDel="00000000" w:rsidP="00000000" w:rsidRDefault="00000000" w:rsidRPr="00000000" w14:paraId="000001E3">
            <w:pPr>
              <w:rPr/>
            </w:pPr>
            <w:r w:rsidDel="00000000" w:rsidR="00000000" w:rsidRPr="00000000">
              <w:rPr>
                <w:rtl w:val="0"/>
              </w:rPr>
              <w:t xml:space="preserve">61TH-NB</w:t>
            </w:r>
          </w:p>
        </w:tc>
        <w:tc>
          <w:tcPr/>
          <w:p w:rsidR="00000000" w:rsidDel="00000000" w:rsidP="00000000" w:rsidRDefault="00000000" w:rsidRPr="00000000" w14:paraId="000001E4">
            <w:pPr>
              <w:rPr/>
            </w:pPr>
            <w:r w:rsidDel="00000000" w:rsidR="00000000" w:rsidRPr="00000000">
              <w:rPr>
                <w:rtl w:val="0"/>
              </w:rPr>
              <w:t xml:space="preserve">1</w:t>
            </w:r>
          </w:p>
        </w:tc>
        <w:tc>
          <w:tcPr/>
          <w:p w:rsidR="00000000" w:rsidDel="00000000" w:rsidP="00000000" w:rsidRDefault="00000000" w:rsidRPr="00000000" w14:paraId="000001E5">
            <w:pPr>
              <w:rPr/>
            </w:pPr>
            <w:r w:rsidDel="00000000" w:rsidR="00000000" w:rsidRPr="00000000">
              <w:rPr>
                <w:rtl w:val="0"/>
              </w:rPr>
              <w:t xml:space="preserve">Thu thập yêu cầu</w:t>
            </w:r>
          </w:p>
          <w:p w:rsidR="00000000" w:rsidDel="00000000" w:rsidP="00000000" w:rsidRDefault="00000000" w:rsidRPr="00000000" w14:paraId="000001E6">
            <w:pPr>
              <w:rPr/>
            </w:pPr>
            <w:r w:rsidDel="00000000" w:rsidR="00000000" w:rsidRPr="00000000">
              <w:rPr>
                <w:rtl w:val="0"/>
              </w:rPr>
              <w:t xml:space="preserve">Phân tích yêu cầu           </w:t>
            </w:r>
          </w:p>
        </w:tc>
      </w:tr>
      <w:tr>
        <w:trPr>
          <w:cantSplit w:val="0"/>
          <w:trHeight w:val="397" w:hRule="atLeast"/>
          <w:tblHeader w:val="0"/>
        </w:trPr>
        <w:tc>
          <w:tcPr/>
          <w:p w:rsidR="00000000" w:rsidDel="00000000" w:rsidP="00000000" w:rsidRDefault="00000000" w:rsidRPr="00000000" w14:paraId="000001E7">
            <w:pPr>
              <w:rPr/>
            </w:pPr>
            <w:r w:rsidDel="00000000" w:rsidR="00000000" w:rsidRPr="00000000">
              <w:rPr>
                <w:rtl w:val="0"/>
              </w:rPr>
              <w:t xml:space="preserve">Đỗ Đức Anh</w:t>
            </w:r>
          </w:p>
        </w:tc>
        <w:tc>
          <w:tcPr/>
          <w:p w:rsidR="00000000" w:rsidDel="00000000" w:rsidP="00000000" w:rsidRDefault="00000000" w:rsidRPr="00000000" w14:paraId="000001E8">
            <w:pPr>
              <w:rPr/>
            </w:pPr>
            <w:r w:rsidDel="00000000" w:rsidR="00000000" w:rsidRPr="00000000">
              <w:rPr>
                <w:rtl w:val="0"/>
              </w:rPr>
              <w:t xml:space="preserve">1951060506</w:t>
            </w:r>
          </w:p>
        </w:tc>
        <w:tc>
          <w:tcPr/>
          <w:p w:rsidR="00000000" w:rsidDel="00000000" w:rsidP="00000000" w:rsidRDefault="00000000" w:rsidRPr="00000000" w14:paraId="000001E9">
            <w:pPr>
              <w:rPr/>
            </w:pPr>
            <w:r w:rsidDel="00000000" w:rsidR="00000000" w:rsidRPr="00000000">
              <w:rPr>
                <w:rtl w:val="0"/>
              </w:rPr>
              <w:t xml:space="preserve">61TH-NB</w:t>
            </w:r>
          </w:p>
        </w:tc>
        <w:tc>
          <w:tcPr/>
          <w:p w:rsidR="00000000" w:rsidDel="00000000" w:rsidP="00000000" w:rsidRDefault="00000000" w:rsidRPr="00000000" w14:paraId="000001EA">
            <w:pPr>
              <w:rPr/>
            </w:pPr>
            <w:r w:rsidDel="00000000" w:rsidR="00000000" w:rsidRPr="00000000">
              <w:rPr>
                <w:rtl w:val="0"/>
              </w:rPr>
              <w:t xml:space="preserve">1</w:t>
            </w:r>
          </w:p>
        </w:tc>
        <w:tc>
          <w:tcPr/>
          <w:p w:rsidR="00000000" w:rsidDel="00000000" w:rsidP="00000000" w:rsidRDefault="00000000" w:rsidRPr="00000000" w14:paraId="000001EB">
            <w:pPr>
              <w:rPr/>
            </w:pPr>
            <w:r w:rsidDel="00000000" w:rsidR="00000000" w:rsidRPr="00000000">
              <w:rPr>
                <w:rtl w:val="0"/>
              </w:rPr>
              <w:t xml:space="preserve">Thu thập yêu cầu</w:t>
            </w:r>
          </w:p>
        </w:tc>
      </w:tr>
      <w:tr>
        <w:trPr>
          <w:cantSplit w:val="0"/>
          <w:trHeight w:val="794" w:hRule="atLeast"/>
          <w:tblHeader w:val="0"/>
        </w:trPr>
        <w:tc>
          <w:tcPr/>
          <w:p w:rsidR="00000000" w:rsidDel="00000000" w:rsidP="00000000" w:rsidRDefault="00000000" w:rsidRPr="00000000" w14:paraId="000001EC">
            <w:pPr>
              <w:rPr/>
            </w:pPr>
            <w:r w:rsidDel="00000000" w:rsidR="00000000" w:rsidRPr="00000000">
              <w:rPr>
                <w:rtl w:val="0"/>
              </w:rPr>
              <w:t xml:space="preserve">Nguyễn Thị Phương Thảo</w:t>
            </w:r>
          </w:p>
        </w:tc>
        <w:tc>
          <w:tcPr/>
          <w:p w:rsidR="00000000" w:rsidDel="00000000" w:rsidP="00000000" w:rsidRDefault="00000000" w:rsidRPr="00000000" w14:paraId="000001ED">
            <w:pPr>
              <w:rPr/>
            </w:pPr>
            <w:r w:rsidDel="00000000" w:rsidR="00000000" w:rsidRPr="00000000">
              <w:rPr>
                <w:rtl w:val="0"/>
              </w:rPr>
              <w:t xml:space="preserve">1951061030</w:t>
            </w:r>
          </w:p>
        </w:tc>
        <w:tc>
          <w:tcPr/>
          <w:p w:rsidR="00000000" w:rsidDel="00000000" w:rsidP="00000000" w:rsidRDefault="00000000" w:rsidRPr="00000000" w14:paraId="000001EE">
            <w:pPr>
              <w:rPr/>
            </w:pPr>
            <w:r w:rsidDel="00000000" w:rsidR="00000000" w:rsidRPr="00000000">
              <w:rPr>
                <w:rtl w:val="0"/>
              </w:rPr>
              <w:t xml:space="preserve">61TH-NB</w:t>
            </w:r>
          </w:p>
        </w:tc>
        <w:tc>
          <w:tcPr/>
          <w:p w:rsidR="00000000" w:rsidDel="00000000" w:rsidP="00000000" w:rsidRDefault="00000000" w:rsidRPr="00000000" w14:paraId="000001EF">
            <w:pPr>
              <w:rPr/>
            </w:pPr>
            <w:r w:rsidDel="00000000" w:rsidR="00000000" w:rsidRPr="00000000">
              <w:rPr>
                <w:rtl w:val="0"/>
              </w:rPr>
              <w:t xml:space="preserve">2</w:t>
            </w:r>
          </w:p>
        </w:tc>
        <w:tc>
          <w:tcPr/>
          <w:p w:rsidR="00000000" w:rsidDel="00000000" w:rsidP="00000000" w:rsidRDefault="00000000" w:rsidRPr="00000000" w14:paraId="000001F0">
            <w:pPr>
              <w:rPr/>
            </w:pPr>
            <w:r w:rsidDel="00000000" w:rsidR="00000000" w:rsidRPr="00000000">
              <w:rPr>
                <w:rtl w:val="0"/>
              </w:rPr>
              <w:t xml:space="preserve">Vẽ biểu đồ và phân tích các chức năng trên hệ thống</w:t>
            </w:r>
          </w:p>
        </w:tc>
      </w:tr>
      <w:tr>
        <w:trPr>
          <w:cantSplit w:val="0"/>
          <w:trHeight w:val="794" w:hRule="atLeast"/>
          <w:tblHeader w:val="0"/>
        </w:trPr>
        <w:tc>
          <w:tcPr/>
          <w:p w:rsidR="00000000" w:rsidDel="00000000" w:rsidP="00000000" w:rsidRDefault="00000000" w:rsidRPr="00000000" w14:paraId="000001F1">
            <w:pPr>
              <w:rPr/>
            </w:pPr>
            <w:r w:rsidDel="00000000" w:rsidR="00000000" w:rsidRPr="00000000">
              <w:rPr>
                <w:rtl w:val="0"/>
              </w:rPr>
              <w:t xml:space="preserve">Phạm Tuyết Anh</w:t>
            </w:r>
          </w:p>
        </w:tc>
        <w:tc>
          <w:tcPr/>
          <w:p w:rsidR="00000000" w:rsidDel="00000000" w:rsidP="00000000" w:rsidRDefault="00000000" w:rsidRPr="00000000" w14:paraId="000001F2">
            <w:pPr>
              <w:rPr/>
            </w:pPr>
            <w:r w:rsidDel="00000000" w:rsidR="00000000" w:rsidRPr="00000000">
              <w:rPr>
                <w:rtl w:val="0"/>
              </w:rPr>
              <w:t xml:space="preserve">1951060528</w:t>
            </w:r>
          </w:p>
        </w:tc>
        <w:tc>
          <w:tcPr/>
          <w:p w:rsidR="00000000" w:rsidDel="00000000" w:rsidP="00000000" w:rsidRDefault="00000000" w:rsidRPr="00000000" w14:paraId="000001F3">
            <w:pPr>
              <w:rPr/>
            </w:pPr>
            <w:r w:rsidDel="00000000" w:rsidR="00000000" w:rsidRPr="00000000">
              <w:rPr>
                <w:rtl w:val="0"/>
              </w:rPr>
              <w:t xml:space="preserve">61TH-NB</w:t>
            </w:r>
          </w:p>
        </w:tc>
        <w:tc>
          <w:tcPr/>
          <w:p w:rsidR="00000000" w:rsidDel="00000000" w:rsidP="00000000" w:rsidRDefault="00000000" w:rsidRPr="00000000" w14:paraId="000001F4">
            <w:pPr>
              <w:rPr/>
            </w:pPr>
            <w:r w:rsidDel="00000000" w:rsidR="00000000" w:rsidRPr="00000000">
              <w:rPr>
                <w:rtl w:val="0"/>
              </w:rPr>
              <w:t xml:space="preserve">2</w:t>
            </w:r>
          </w:p>
        </w:tc>
        <w:tc>
          <w:tcPr/>
          <w:p w:rsidR="00000000" w:rsidDel="00000000" w:rsidP="00000000" w:rsidRDefault="00000000" w:rsidRPr="00000000" w14:paraId="000001F5">
            <w:pPr>
              <w:rPr/>
            </w:pPr>
            <w:r w:rsidDel="00000000" w:rsidR="00000000" w:rsidRPr="00000000">
              <w:rPr>
                <w:rtl w:val="0"/>
              </w:rPr>
              <w:t xml:space="preserve">Vẽ biểu đồ và phân tích các chức năng trên hệ thống</w:t>
            </w:r>
          </w:p>
        </w:tc>
      </w:tr>
      <w:tr>
        <w:trPr>
          <w:cantSplit w:val="0"/>
          <w:trHeight w:val="529" w:hRule="atLeast"/>
          <w:tblHeader w:val="0"/>
        </w:trPr>
        <w:tc>
          <w:tcPr/>
          <w:p w:rsidR="00000000" w:rsidDel="00000000" w:rsidP="00000000" w:rsidRDefault="00000000" w:rsidRPr="00000000" w14:paraId="000001F6">
            <w:pPr>
              <w:rPr/>
            </w:pPr>
            <w:r w:rsidDel="00000000" w:rsidR="00000000" w:rsidRPr="00000000">
              <w:rPr>
                <w:rtl w:val="0"/>
              </w:rPr>
              <w:t xml:space="preserve">Đặng Khắc Hùng</w:t>
            </w:r>
          </w:p>
        </w:tc>
        <w:tc>
          <w:tcPr/>
          <w:p w:rsidR="00000000" w:rsidDel="00000000" w:rsidP="00000000" w:rsidRDefault="00000000" w:rsidRPr="00000000" w14:paraId="000001F7">
            <w:pPr>
              <w:rPr/>
            </w:pPr>
            <w:r w:rsidDel="00000000" w:rsidR="00000000" w:rsidRPr="00000000">
              <w:rPr>
                <w:rtl w:val="0"/>
              </w:rPr>
              <w:t xml:space="preserve">1951060733</w:t>
            </w:r>
          </w:p>
        </w:tc>
        <w:tc>
          <w:tcPr/>
          <w:p w:rsidR="00000000" w:rsidDel="00000000" w:rsidP="00000000" w:rsidRDefault="00000000" w:rsidRPr="00000000" w14:paraId="000001F8">
            <w:pPr>
              <w:rPr/>
            </w:pPr>
            <w:r w:rsidDel="00000000" w:rsidR="00000000" w:rsidRPr="00000000">
              <w:rPr>
                <w:rtl w:val="0"/>
              </w:rPr>
              <w:t xml:space="preserve">61TH-NB</w:t>
            </w:r>
          </w:p>
        </w:tc>
        <w:tc>
          <w:tcPr/>
          <w:p w:rsidR="00000000" w:rsidDel="00000000" w:rsidP="00000000" w:rsidRDefault="00000000" w:rsidRPr="00000000" w14:paraId="000001F9">
            <w:pPr>
              <w:rPr/>
            </w:pPr>
            <w:r w:rsidDel="00000000" w:rsidR="00000000" w:rsidRPr="00000000">
              <w:rPr>
                <w:rtl w:val="0"/>
              </w:rPr>
              <w:t xml:space="preserve">2</w:t>
            </w:r>
          </w:p>
        </w:tc>
        <w:tc>
          <w:tcPr/>
          <w:p w:rsidR="00000000" w:rsidDel="00000000" w:rsidP="00000000" w:rsidRDefault="00000000" w:rsidRPr="00000000" w14:paraId="000001FA">
            <w:pPr>
              <w:rPr/>
            </w:pPr>
            <w:r w:rsidDel="00000000" w:rsidR="00000000" w:rsidRPr="00000000">
              <w:rPr>
                <w:rtl w:val="0"/>
              </w:rPr>
              <w:t xml:space="preserve">Thiết kế UI UX</w:t>
            </w:r>
          </w:p>
        </w:tc>
      </w:tr>
      <w:tr>
        <w:trPr>
          <w:cantSplit w:val="0"/>
          <w:trHeight w:val="794" w:hRule="atLeast"/>
          <w:tblHeader w:val="0"/>
        </w:trPr>
        <w:tc>
          <w:tcPr/>
          <w:p w:rsidR="00000000" w:rsidDel="00000000" w:rsidP="00000000" w:rsidRDefault="00000000" w:rsidRPr="00000000" w14:paraId="000001FB">
            <w:pPr>
              <w:rPr/>
            </w:pPr>
            <w:r w:rsidDel="00000000" w:rsidR="00000000" w:rsidRPr="00000000">
              <w:rPr>
                <w:rtl w:val="0"/>
              </w:rPr>
              <w:t xml:space="preserve">Phạm Minh Tiến</w:t>
            </w:r>
          </w:p>
        </w:tc>
        <w:tc>
          <w:tcPr/>
          <w:p w:rsidR="00000000" w:rsidDel="00000000" w:rsidP="00000000" w:rsidRDefault="00000000" w:rsidRPr="00000000" w14:paraId="000001FC">
            <w:pPr>
              <w:rPr/>
            </w:pPr>
            <w:r w:rsidDel="00000000" w:rsidR="00000000" w:rsidRPr="00000000">
              <w:rPr>
                <w:rtl w:val="0"/>
              </w:rPr>
              <w:t xml:space="preserve">1951061055</w:t>
            </w:r>
          </w:p>
        </w:tc>
        <w:tc>
          <w:tcPr/>
          <w:p w:rsidR="00000000" w:rsidDel="00000000" w:rsidP="00000000" w:rsidRDefault="00000000" w:rsidRPr="00000000" w14:paraId="000001FD">
            <w:pPr>
              <w:rPr/>
            </w:pPr>
            <w:r w:rsidDel="00000000" w:rsidR="00000000" w:rsidRPr="00000000">
              <w:rPr>
                <w:rtl w:val="0"/>
              </w:rPr>
              <w:t xml:space="preserve">61TH-NB</w:t>
            </w:r>
          </w:p>
        </w:tc>
        <w:tc>
          <w:tcPr/>
          <w:p w:rsidR="00000000" w:rsidDel="00000000" w:rsidP="00000000" w:rsidRDefault="00000000" w:rsidRPr="00000000" w14:paraId="000001FE">
            <w:pPr>
              <w:rPr/>
            </w:pPr>
            <w:r w:rsidDel="00000000" w:rsidR="00000000" w:rsidRPr="00000000">
              <w:rPr>
                <w:rtl w:val="0"/>
              </w:rPr>
              <w:t xml:space="preserve">3,5</w:t>
            </w:r>
          </w:p>
        </w:tc>
        <w:tc>
          <w:tcPr/>
          <w:p w:rsidR="00000000" w:rsidDel="00000000" w:rsidP="00000000" w:rsidRDefault="00000000" w:rsidRPr="00000000" w14:paraId="000001FF">
            <w:pPr>
              <w:rPr/>
            </w:pPr>
            <w:r w:rsidDel="00000000" w:rsidR="00000000" w:rsidRPr="00000000">
              <w:rPr>
                <w:rtl w:val="0"/>
              </w:rPr>
              <w:t xml:space="preserve">Lập trình BE</w:t>
            </w:r>
          </w:p>
          <w:p w:rsidR="00000000" w:rsidDel="00000000" w:rsidP="00000000" w:rsidRDefault="00000000" w:rsidRPr="00000000" w14:paraId="00000200">
            <w:pPr>
              <w:rPr/>
            </w:pPr>
            <w:r w:rsidDel="00000000" w:rsidR="00000000" w:rsidRPr="00000000">
              <w:rPr>
                <w:rtl w:val="0"/>
              </w:rPr>
              <w:t xml:space="preserve">Thiết kế DB</w:t>
            </w:r>
          </w:p>
          <w:p w:rsidR="00000000" w:rsidDel="00000000" w:rsidP="00000000" w:rsidRDefault="00000000" w:rsidRPr="00000000" w14:paraId="00000201">
            <w:pPr>
              <w:rPr/>
            </w:pPr>
            <w:r w:rsidDel="00000000" w:rsidR="00000000" w:rsidRPr="00000000">
              <w:rPr>
                <w:rtl w:val="0"/>
              </w:rPr>
              <w:t xml:space="preserve">Lead team 3</w:t>
            </w:r>
          </w:p>
          <w:p w:rsidR="00000000" w:rsidDel="00000000" w:rsidP="00000000" w:rsidRDefault="00000000" w:rsidRPr="00000000" w14:paraId="00000202">
            <w:pPr>
              <w:rPr/>
            </w:pPr>
            <w:r w:rsidDel="00000000" w:rsidR="00000000" w:rsidRPr="00000000">
              <w:rPr>
                <w:rtl w:val="0"/>
              </w:rPr>
              <w:t xml:space="preserve">Cài đặt CICD</w:t>
            </w:r>
          </w:p>
        </w:tc>
      </w:tr>
      <w:tr>
        <w:trPr>
          <w:cantSplit w:val="0"/>
          <w:trHeight w:val="677" w:hRule="atLeast"/>
          <w:tblHeader w:val="0"/>
        </w:trPr>
        <w:tc>
          <w:tcPr/>
          <w:p w:rsidR="00000000" w:rsidDel="00000000" w:rsidP="00000000" w:rsidRDefault="00000000" w:rsidRPr="00000000" w14:paraId="00000203">
            <w:pPr>
              <w:rPr/>
            </w:pPr>
            <w:r w:rsidDel="00000000" w:rsidR="00000000" w:rsidRPr="00000000">
              <w:rPr>
                <w:rtl w:val="0"/>
              </w:rPr>
              <w:t xml:space="preserve">Trần Trung Quân</w:t>
            </w:r>
          </w:p>
        </w:tc>
        <w:tc>
          <w:tcPr/>
          <w:p w:rsidR="00000000" w:rsidDel="00000000" w:rsidP="00000000" w:rsidRDefault="00000000" w:rsidRPr="00000000" w14:paraId="00000204">
            <w:pPr>
              <w:rPr/>
            </w:pPr>
            <w:r w:rsidDel="00000000" w:rsidR="00000000" w:rsidRPr="00000000">
              <w:rPr>
                <w:rtl w:val="0"/>
              </w:rPr>
              <w:t xml:space="preserve">1951060949</w:t>
            </w:r>
          </w:p>
        </w:tc>
        <w:tc>
          <w:tcPr/>
          <w:p w:rsidR="00000000" w:rsidDel="00000000" w:rsidP="00000000" w:rsidRDefault="00000000" w:rsidRPr="00000000" w14:paraId="00000205">
            <w:pPr>
              <w:rPr/>
            </w:pPr>
            <w:r w:rsidDel="00000000" w:rsidR="00000000" w:rsidRPr="00000000">
              <w:rPr>
                <w:rtl w:val="0"/>
              </w:rPr>
              <w:t xml:space="preserve">61TH-NB</w:t>
            </w:r>
          </w:p>
        </w:tc>
        <w:tc>
          <w:tcPr/>
          <w:p w:rsidR="00000000" w:rsidDel="00000000" w:rsidP="00000000" w:rsidRDefault="00000000" w:rsidRPr="00000000" w14:paraId="00000206">
            <w:pPr>
              <w:rPr/>
            </w:pPr>
            <w:r w:rsidDel="00000000" w:rsidR="00000000" w:rsidRPr="00000000">
              <w:rPr>
                <w:rtl w:val="0"/>
              </w:rPr>
              <w:t xml:space="preserve">3</w:t>
            </w:r>
          </w:p>
        </w:tc>
        <w:tc>
          <w:tcPr/>
          <w:p w:rsidR="00000000" w:rsidDel="00000000" w:rsidP="00000000" w:rsidRDefault="00000000" w:rsidRPr="00000000" w14:paraId="00000207">
            <w:pPr>
              <w:rPr/>
            </w:pPr>
            <w:r w:rsidDel="00000000" w:rsidR="00000000" w:rsidRPr="00000000">
              <w:rPr>
                <w:rtl w:val="0"/>
              </w:rPr>
              <w:t xml:space="preserve">Lập trình FE cho các đặc tả: 2, 10, 12, 13, 14, 15, 16, 17, 18, 19, 23</w:t>
            </w:r>
          </w:p>
        </w:tc>
      </w:tr>
      <w:tr>
        <w:trPr>
          <w:cantSplit w:val="0"/>
          <w:trHeight w:val="687" w:hRule="atLeast"/>
          <w:tblHeader w:val="0"/>
        </w:trPr>
        <w:tc>
          <w:tcPr/>
          <w:p w:rsidR="00000000" w:rsidDel="00000000" w:rsidP="00000000" w:rsidRDefault="00000000" w:rsidRPr="00000000" w14:paraId="00000208">
            <w:pPr>
              <w:rPr/>
            </w:pPr>
            <w:r w:rsidDel="00000000" w:rsidR="00000000" w:rsidRPr="00000000">
              <w:rPr>
                <w:rtl w:val="0"/>
              </w:rPr>
              <w:t xml:space="preserve">Trần Huy Nam</w:t>
            </w:r>
          </w:p>
        </w:tc>
        <w:tc>
          <w:tcPr/>
          <w:p w:rsidR="00000000" w:rsidDel="00000000" w:rsidP="00000000" w:rsidRDefault="00000000" w:rsidRPr="00000000" w14:paraId="00000209">
            <w:pPr>
              <w:rPr/>
            </w:pPr>
            <w:r w:rsidDel="00000000" w:rsidR="00000000" w:rsidRPr="00000000">
              <w:rPr>
                <w:rtl w:val="0"/>
              </w:rPr>
              <w:t xml:space="preserve">1951060882</w:t>
            </w:r>
          </w:p>
        </w:tc>
        <w:tc>
          <w:tcPr/>
          <w:p w:rsidR="00000000" w:rsidDel="00000000" w:rsidP="00000000" w:rsidRDefault="00000000" w:rsidRPr="00000000" w14:paraId="0000020A">
            <w:pPr>
              <w:rPr/>
            </w:pPr>
            <w:r w:rsidDel="00000000" w:rsidR="00000000" w:rsidRPr="00000000">
              <w:rPr>
                <w:rtl w:val="0"/>
              </w:rPr>
              <w:t xml:space="preserve">61TH-NB</w:t>
            </w:r>
          </w:p>
        </w:tc>
        <w:tc>
          <w:tcPr/>
          <w:p w:rsidR="00000000" w:rsidDel="00000000" w:rsidP="00000000" w:rsidRDefault="00000000" w:rsidRPr="00000000" w14:paraId="0000020B">
            <w:pPr>
              <w:rPr/>
            </w:pPr>
            <w:r w:rsidDel="00000000" w:rsidR="00000000" w:rsidRPr="00000000">
              <w:rPr>
                <w:rtl w:val="0"/>
              </w:rPr>
              <w:t xml:space="preserve">3</w:t>
            </w:r>
          </w:p>
        </w:tc>
        <w:tc>
          <w:tcPr/>
          <w:p w:rsidR="00000000" w:rsidDel="00000000" w:rsidP="00000000" w:rsidRDefault="00000000" w:rsidRPr="00000000" w14:paraId="0000020C">
            <w:pPr>
              <w:rPr/>
            </w:pPr>
            <w:r w:rsidDel="00000000" w:rsidR="00000000" w:rsidRPr="00000000">
              <w:rPr>
                <w:rtl w:val="0"/>
              </w:rPr>
              <w:t xml:space="preserve">Lập trình FE cho các đặc tả:</w:t>
            </w:r>
          </w:p>
          <w:p w:rsidR="00000000" w:rsidDel="00000000" w:rsidP="00000000" w:rsidRDefault="00000000" w:rsidRPr="00000000" w14:paraId="0000020D">
            <w:pPr>
              <w:rPr/>
            </w:pPr>
            <w:r w:rsidDel="00000000" w:rsidR="00000000" w:rsidRPr="00000000">
              <w:rPr>
                <w:rtl w:val="0"/>
              </w:rPr>
              <w:t xml:space="preserve">1, 2, 3, 4, 5, 7, 8, 9, 11, 22, 27, 28</w:t>
            </w:r>
          </w:p>
        </w:tc>
      </w:tr>
      <w:tr>
        <w:trPr>
          <w:cantSplit w:val="0"/>
          <w:trHeight w:val="794" w:hRule="atLeast"/>
          <w:tblHeader w:val="0"/>
        </w:trPr>
        <w:tc>
          <w:tcPr/>
          <w:p w:rsidR="00000000" w:rsidDel="00000000" w:rsidP="00000000" w:rsidRDefault="00000000" w:rsidRPr="00000000" w14:paraId="0000020E">
            <w:pPr>
              <w:rPr/>
            </w:pPr>
            <w:r w:rsidDel="00000000" w:rsidR="00000000" w:rsidRPr="00000000">
              <w:rPr>
                <w:rtl w:val="0"/>
              </w:rPr>
              <w:t xml:space="preserve">Đỗ Văn Phú</w:t>
            </w:r>
          </w:p>
        </w:tc>
        <w:tc>
          <w:tcPr/>
          <w:p w:rsidR="00000000" w:rsidDel="00000000" w:rsidP="00000000" w:rsidRDefault="00000000" w:rsidRPr="00000000" w14:paraId="0000020F">
            <w:pPr>
              <w:rPr/>
            </w:pPr>
            <w:r w:rsidDel="00000000" w:rsidR="00000000" w:rsidRPr="00000000">
              <w:rPr>
                <w:rtl w:val="0"/>
              </w:rPr>
              <w:t xml:space="preserve">1951060916</w:t>
            </w:r>
          </w:p>
        </w:tc>
        <w:tc>
          <w:tcPr/>
          <w:p w:rsidR="00000000" w:rsidDel="00000000" w:rsidP="00000000" w:rsidRDefault="00000000" w:rsidRPr="00000000" w14:paraId="00000210">
            <w:pPr>
              <w:rPr/>
            </w:pPr>
            <w:r w:rsidDel="00000000" w:rsidR="00000000" w:rsidRPr="00000000">
              <w:rPr>
                <w:rtl w:val="0"/>
              </w:rPr>
              <w:t xml:space="preserve">61TH-NB</w:t>
            </w:r>
          </w:p>
        </w:tc>
        <w:tc>
          <w:tcPr/>
          <w:p w:rsidR="00000000" w:rsidDel="00000000" w:rsidP="00000000" w:rsidRDefault="00000000" w:rsidRPr="00000000" w14:paraId="00000211">
            <w:pPr>
              <w:rPr/>
            </w:pPr>
            <w:r w:rsidDel="00000000" w:rsidR="00000000" w:rsidRPr="00000000">
              <w:rPr>
                <w:rtl w:val="0"/>
              </w:rPr>
              <w:t xml:space="preserve">3</w:t>
            </w:r>
          </w:p>
        </w:tc>
        <w:tc>
          <w:tcPr/>
          <w:p w:rsidR="00000000" w:rsidDel="00000000" w:rsidP="00000000" w:rsidRDefault="00000000" w:rsidRPr="00000000" w14:paraId="00000212">
            <w:pPr>
              <w:rPr/>
            </w:pPr>
            <w:r w:rsidDel="00000000" w:rsidR="00000000" w:rsidRPr="00000000">
              <w:rPr>
                <w:rtl w:val="0"/>
              </w:rPr>
              <w:t xml:space="preserve">Lập trình FE cho các đặc tả:</w:t>
            </w:r>
          </w:p>
          <w:p w:rsidR="00000000" w:rsidDel="00000000" w:rsidP="00000000" w:rsidRDefault="00000000" w:rsidRPr="00000000" w14:paraId="00000213">
            <w:pPr>
              <w:rPr/>
            </w:pPr>
            <w:r w:rsidDel="00000000" w:rsidR="00000000" w:rsidRPr="00000000">
              <w:rPr>
                <w:rtl w:val="0"/>
              </w:rPr>
              <w:t xml:space="preserve">1, 2, 6, 20, 21, 24, 25, 26</w:t>
            </w:r>
          </w:p>
        </w:tc>
      </w:tr>
      <w:tr>
        <w:trPr>
          <w:cantSplit w:val="0"/>
          <w:trHeight w:val="794" w:hRule="atLeast"/>
          <w:tblHeader w:val="0"/>
        </w:trPr>
        <w:tc>
          <w:tcPr/>
          <w:p w:rsidR="00000000" w:rsidDel="00000000" w:rsidP="00000000" w:rsidRDefault="00000000" w:rsidRPr="00000000" w14:paraId="00000214">
            <w:pPr>
              <w:rPr/>
            </w:pPr>
            <w:r w:rsidDel="00000000" w:rsidR="00000000" w:rsidRPr="00000000">
              <w:rPr>
                <w:rtl w:val="0"/>
              </w:rPr>
              <w:t xml:space="preserve">Phạm Văn Khải</w:t>
            </w:r>
          </w:p>
        </w:tc>
        <w:tc>
          <w:tcPr/>
          <w:p w:rsidR="00000000" w:rsidDel="00000000" w:rsidP="00000000" w:rsidRDefault="00000000" w:rsidRPr="00000000" w14:paraId="00000215">
            <w:pPr>
              <w:rPr/>
            </w:pPr>
            <w:r w:rsidDel="00000000" w:rsidR="00000000" w:rsidRPr="00000000">
              <w:rPr>
                <w:rtl w:val="0"/>
              </w:rPr>
              <w:t xml:space="preserve">1951060778</w:t>
            </w:r>
          </w:p>
        </w:tc>
        <w:tc>
          <w:tcPr/>
          <w:p w:rsidR="00000000" w:rsidDel="00000000" w:rsidP="00000000" w:rsidRDefault="00000000" w:rsidRPr="00000000" w14:paraId="00000216">
            <w:pPr>
              <w:rPr/>
            </w:pPr>
            <w:r w:rsidDel="00000000" w:rsidR="00000000" w:rsidRPr="00000000">
              <w:rPr>
                <w:rtl w:val="0"/>
              </w:rPr>
              <w:t xml:space="preserve">61TH-NB</w:t>
            </w:r>
          </w:p>
        </w:tc>
        <w:tc>
          <w:tcPr/>
          <w:p w:rsidR="00000000" w:rsidDel="00000000" w:rsidP="00000000" w:rsidRDefault="00000000" w:rsidRPr="00000000" w14:paraId="00000217">
            <w:pPr>
              <w:rPr/>
            </w:pPr>
            <w:r w:rsidDel="00000000" w:rsidR="00000000" w:rsidRPr="00000000">
              <w:rPr>
                <w:rtl w:val="0"/>
              </w:rPr>
              <w:t xml:space="preserve">4</w:t>
            </w:r>
          </w:p>
        </w:tc>
        <w:tc>
          <w:tcPr/>
          <w:p w:rsidR="00000000" w:rsidDel="00000000" w:rsidP="00000000" w:rsidRDefault="00000000" w:rsidRPr="00000000" w14:paraId="00000218">
            <w:pPr>
              <w:rPr/>
            </w:pPr>
            <w:r w:rsidDel="00000000" w:rsidR="00000000" w:rsidRPr="00000000">
              <w:rPr>
                <w:rtl w:val="0"/>
              </w:rPr>
              <w:t xml:space="preserve">Viết testcase, thực hiện testcase</w:t>
            </w:r>
          </w:p>
        </w:tc>
      </w:tr>
      <w:tr>
        <w:trPr>
          <w:cantSplit w:val="0"/>
          <w:trHeight w:val="794" w:hRule="atLeast"/>
          <w:tblHeader w:val="0"/>
        </w:trPr>
        <w:tc>
          <w:tcPr/>
          <w:p w:rsidR="00000000" w:rsidDel="00000000" w:rsidP="00000000" w:rsidRDefault="00000000" w:rsidRPr="00000000" w14:paraId="00000219">
            <w:pPr>
              <w:rPr/>
            </w:pPr>
            <w:r w:rsidDel="00000000" w:rsidR="00000000" w:rsidRPr="00000000">
              <w:rPr>
                <w:rtl w:val="0"/>
              </w:rPr>
              <w:t xml:space="preserve">Nguyễn Anh Quân</w:t>
            </w:r>
          </w:p>
        </w:tc>
        <w:tc>
          <w:tcPr/>
          <w:p w:rsidR="00000000" w:rsidDel="00000000" w:rsidP="00000000" w:rsidRDefault="00000000" w:rsidRPr="00000000" w14:paraId="0000021A">
            <w:pPr>
              <w:rPr/>
            </w:pPr>
            <w:r w:rsidDel="00000000" w:rsidR="00000000" w:rsidRPr="00000000">
              <w:rPr>
                <w:rtl w:val="0"/>
              </w:rPr>
              <w:t xml:space="preserve">1951060940</w:t>
            </w:r>
          </w:p>
        </w:tc>
        <w:tc>
          <w:tcPr/>
          <w:p w:rsidR="00000000" w:rsidDel="00000000" w:rsidP="00000000" w:rsidRDefault="00000000" w:rsidRPr="00000000" w14:paraId="0000021B">
            <w:pPr>
              <w:rPr/>
            </w:pPr>
            <w:r w:rsidDel="00000000" w:rsidR="00000000" w:rsidRPr="00000000">
              <w:rPr>
                <w:rtl w:val="0"/>
              </w:rPr>
              <w:t xml:space="preserve">61TH-NB</w:t>
            </w:r>
          </w:p>
        </w:tc>
        <w:tc>
          <w:tcPr/>
          <w:p w:rsidR="00000000" w:rsidDel="00000000" w:rsidP="00000000" w:rsidRDefault="00000000" w:rsidRPr="00000000" w14:paraId="0000021C">
            <w:pPr>
              <w:rPr/>
            </w:pPr>
            <w:r w:rsidDel="00000000" w:rsidR="00000000" w:rsidRPr="00000000">
              <w:rPr>
                <w:rtl w:val="0"/>
              </w:rPr>
              <w:t xml:space="preserve">4</w:t>
            </w:r>
          </w:p>
        </w:tc>
        <w:tc>
          <w:tcPr/>
          <w:p w:rsidR="00000000" w:rsidDel="00000000" w:rsidP="00000000" w:rsidRDefault="00000000" w:rsidRPr="00000000" w14:paraId="0000021D">
            <w:pPr>
              <w:rPr/>
            </w:pPr>
            <w:r w:rsidDel="00000000" w:rsidR="00000000" w:rsidRPr="00000000">
              <w:rPr>
                <w:rtl w:val="0"/>
              </w:rPr>
              <w:t xml:space="preserve">Viết testcase, thực hiện testcase cho các đặc tả: 3, 5, 6, 7, 8, 11, 12, 16, 17, 18, 23, 24, 25</w:t>
            </w:r>
          </w:p>
        </w:tc>
      </w:tr>
      <w:tr>
        <w:trPr>
          <w:cantSplit w:val="0"/>
          <w:trHeight w:val="794" w:hRule="atLeast"/>
          <w:tblHeader w:val="0"/>
        </w:trPr>
        <w:tc>
          <w:tcPr/>
          <w:p w:rsidR="00000000" w:rsidDel="00000000" w:rsidP="00000000" w:rsidRDefault="00000000" w:rsidRPr="00000000" w14:paraId="0000021E">
            <w:pPr>
              <w:rPr/>
            </w:pPr>
            <w:r w:rsidDel="00000000" w:rsidR="00000000" w:rsidRPr="00000000">
              <w:rPr>
                <w:rtl w:val="0"/>
              </w:rPr>
              <w:t xml:space="preserve">Vương Quang Linh</w:t>
            </w:r>
          </w:p>
        </w:tc>
        <w:tc>
          <w:tcPr/>
          <w:p w:rsidR="00000000" w:rsidDel="00000000" w:rsidP="00000000" w:rsidRDefault="00000000" w:rsidRPr="00000000" w14:paraId="0000021F">
            <w:pPr>
              <w:rPr/>
            </w:pPr>
            <w:r w:rsidDel="00000000" w:rsidR="00000000" w:rsidRPr="00000000">
              <w:rPr>
                <w:rtl w:val="0"/>
              </w:rPr>
              <w:t xml:space="preserve">1951060814</w:t>
            </w:r>
          </w:p>
        </w:tc>
        <w:tc>
          <w:tcPr/>
          <w:p w:rsidR="00000000" w:rsidDel="00000000" w:rsidP="00000000" w:rsidRDefault="00000000" w:rsidRPr="00000000" w14:paraId="00000220">
            <w:pPr>
              <w:rPr/>
            </w:pPr>
            <w:r w:rsidDel="00000000" w:rsidR="00000000" w:rsidRPr="00000000">
              <w:rPr>
                <w:rtl w:val="0"/>
              </w:rPr>
              <w:t xml:space="preserve">61TH-NB</w:t>
            </w:r>
          </w:p>
        </w:tc>
        <w:tc>
          <w:tcPr/>
          <w:p w:rsidR="00000000" w:rsidDel="00000000" w:rsidP="00000000" w:rsidRDefault="00000000" w:rsidRPr="00000000" w14:paraId="00000221">
            <w:pPr>
              <w:rPr/>
            </w:pPr>
            <w:r w:rsidDel="00000000" w:rsidR="00000000" w:rsidRPr="00000000">
              <w:rPr>
                <w:rtl w:val="0"/>
              </w:rPr>
              <w:t xml:space="preserve">4</w:t>
            </w:r>
          </w:p>
        </w:tc>
        <w:tc>
          <w:tcPr/>
          <w:p w:rsidR="00000000" w:rsidDel="00000000" w:rsidP="00000000" w:rsidRDefault="00000000" w:rsidRPr="00000000" w14:paraId="00000222">
            <w:pPr>
              <w:rPr/>
            </w:pPr>
            <w:r w:rsidDel="00000000" w:rsidR="00000000" w:rsidRPr="00000000">
              <w:rPr>
                <w:rtl w:val="0"/>
              </w:rPr>
              <w:t xml:space="preserve">Viết testcase, thực hiện testcase</w:t>
            </w:r>
          </w:p>
        </w:tc>
      </w:tr>
      <w:tr>
        <w:trPr>
          <w:cantSplit w:val="0"/>
          <w:trHeight w:val="794" w:hRule="atLeast"/>
          <w:tblHeader w:val="0"/>
        </w:trPr>
        <w:tc>
          <w:tcPr/>
          <w:p w:rsidR="00000000" w:rsidDel="00000000" w:rsidP="00000000" w:rsidRDefault="00000000" w:rsidRPr="00000000" w14:paraId="00000223">
            <w:pPr>
              <w:rPr/>
            </w:pPr>
            <w:r w:rsidDel="00000000" w:rsidR="00000000" w:rsidRPr="00000000">
              <w:rPr>
                <w:rtl w:val="0"/>
              </w:rPr>
              <w:t xml:space="preserve">Nguyễn Ngọc Vũ</w:t>
            </w:r>
          </w:p>
        </w:tc>
        <w:tc>
          <w:tcPr/>
          <w:p w:rsidR="00000000" w:rsidDel="00000000" w:rsidP="00000000" w:rsidRDefault="00000000" w:rsidRPr="00000000" w14:paraId="00000224">
            <w:pPr>
              <w:rPr/>
            </w:pPr>
            <w:r w:rsidDel="00000000" w:rsidR="00000000" w:rsidRPr="00000000">
              <w:rPr>
                <w:rtl w:val="0"/>
              </w:rPr>
              <w:t xml:space="preserve">1951061127</w:t>
            </w:r>
          </w:p>
        </w:tc>
        <w:tc>
          <w:tcPr/>
          <w:p w:rsidR="00000000" w:rsidDel="00000000" w:rsidP="00000000" w:rsidRDefault="00000000" w:rsidRPr="00000000" w14:paraId="00000225">
            <w:pPr>
              <w:rPr/>
            </w:pPr>
            <w:r w:rsidDel="00000000" w:rsidR="00000000" w:rsidRPr="00000000">
              <w:rPr>
                <w:rtl w:val="0"/>
              </w:rPr>
              <w:t xml:space="preserve">61TH-NB</w:t>
            </w:r>
          </w:p>
        </w:tc>
        <w:tc>
          <w:tcPr/>
          <w:p w:rsidR="00000000" w:rsidDel="00000000" w:rsidP="00000000" w:rsidRDefault="00000000" w:rsidRPr="00000000" w14:paraId="00000226">
            <w:pPr>
              <w:rPr/>
            </w:pPr>
            <w:r w:rsidDel="00000000" w:rsidR="00000000" w:rsidRPr="00000000">
              <w:rPr>
                <w:rtl w:val="0"/>
              </w:rPr>
              <w:t xml:space="preserve">5</w:t>
            </w:r>
          </w:p>
        </w:tc>
        <w:tc>
          <w:tcPr/>
          <w:p w:rsidR="00000000" w:rsidDel="00000000" w:rsidP="00000000" w:rsidRDefault="00000000" w:rsidRPr="00000000" w14:paraId="00000227">
            <w:pPr>
              <w:rPr/>
            </w:pPr>
            <w:r w:rsidDel="00000000" w:rsidR="00000000" w:rsidRPr="00000000">
              <w:rPr>
                <w:rtl w:val="0"/>
              </w:rPr>
              <w:t xml:space="preserve">Deploy</w:t>
            </w:r>
          </w:p>
          <w:p w:rsidR="00000000" w:rsidDel="00000000" w:rsidP="00000000" w:rsidRDefault="00000000" w:rsidRPr="00000000" w14:paraId="00000228">
            <w:pPr>
              <w:rPr/>
            </w:pPr>
            <w:r w:rsidDel="00000000" w:rsidR="00000000" w:rsidRPr="00000000">
              <w:rPr>
                <w:rtl w:val="0"/>
              </w:rPr>
              <w:t xml:space="preserve">Nối tên miền</w:t>
            </w:r>
          </w:p>
        </w:tc>
      </w:tr>
      <w:tr>
        <w:trPr>
          <w:cantSplit w:val="0"/>
          <w:trHeight w:val="794" w:hRule="atLeast"/>
          <w:tblHeader w:val="0"/>
        </w:trPr>
        <w:tc>
          <w:tcPr/>
          <w:p w:rsidR="00000000" w:rsidDel="00000000" w:rsidP="00000000" w:rsidRDefault="00000000" w:rsidRPr="00000000" w14:paraId="00000229">
            <w:pPr>
              <w:rPr/>
            </w:pPr>
            <w:sdt>
              <w:sdtPr>
                <w:tag w:val="goog_rdk_2"/>
              </w:sdtPr>
              <w:sdtContent>
                <w:ins w:author="Tran Thao Van" w:id="0" w:date="2023-05-22T17:23:05Z">
                  <w:r w:rsidDel="00000000" w:rsidR="00000000" w:rsidRPr="00000000">
                    <w:rPr>
                      <w:rtl w:val="0"/>
                    </w:rPr>
                    <w:t xml:space="preserve">Trần Thảo Vân</w:t>
                    <w:tab/>
                  </w:r>
                </w:ins>
              </w:sdtContent>
            </w:sdt>
            <w:r w:rsidDel="00000000" w:rsidR="00000000" w:rsidRPr="00000000">
              <w:rPr>
                <w:rtl w:val="0"/>
              </w:rPr>
            </w:r>
          </w:p>
        </w:tc>
        <w:tc>
          <w:tcPr/>
          <w:p w:rsidR="00000000" w:rsidDel="00000000" w:rsidP="00000000" w:rsidRDefault="00000000" w:rsidRPr="00000000" w14:paraId="0000022A">
            <w:pPr>
              <w:rPr/>
            </w:pPr>
            <w:r w:rsidDel="00000000" w:rsidR="00000000" w:rsidRPr="00000000">
              <w:rPr>
                <w:rtl w:val="0"/>
              </w:rPr>
              <w:t xml:space="preserve">195106</w:t>
            </w:r>
            <w:sdt>
              <w:sdtPr>
                <w:tag w:val="goog_rdk_3"/>
              </w:sdtPr>
              <w:sdtContent>
                <w:ins w:author="Tran Thao Van" w:id="1" w:date="2023-05-22T17:23:05Z">
                  <w:r w:rsidDel="00000000" w:rsidR="00000000" w:rsidRPr="00000000">
                    <w:rPr>
                      <w:rtl w:val="0"/>
                    </w:rPr>
                    <w:t xml:space="preserve">1116</w:t>
                  </w:r>
                </w:ins>
              </w:sdtContent>
            </w:sdt>
            <w:r w:rsidDel="00000000" w:rsidR="00000000" w:rsidRPr="00000000">
              <w:rPr>
                <w:rtl w:val="0"/>
              </w:rPr>
            </w:r>
          </w:p>
        </w:tc>
        <w:tc>
          <w:tcPr/>
          <w:p w:rsidR="00000000" w:rsidDel="00000000" w:rsidP="00000000" w:rsidRDefault="00000000" w:rsidRPr="00000000" w14:paraId="0000022B">
            <w:pPr>
              <w:rPr/>
            </w:pPr>
            <w:r w:rsidDel="00000000" w:rsidR="00000000" w:rsidRPr="00000000">
              <w:rPr>
                <w:rtl w:val="0"/>
              </w:rPr>
              <w:t xml:space="preserve">61TH-NB</w:t>
            </w:r>
          </w:p>
        </w:tc>
        <w:tc>
          <w:tcPr/>
          <w:p w:rsidR="00000000" w:rsidDel="00000000" w:rsidP="00000000" w:rsidRDefault="00000000" w:rsidRPr="00000000" w14:paraId="0000022C">
            <w:pPr>
              <w:rPr/>
            </w:pPr>
            <w:r w:rsidDel="00000000" w:rsidR="00000000" w:rsidRPr="00000000">
              <w:rPr>
                <w:rtl w:val="0"/>
              </w:rPr>
              <w:t xml:space="preserve">5</w:t>
            </w:r>
          </w:p>
        </w:tc>
        <w:tc>
          <w:tcPr/>
          <w:p w:rsidR="00000000" w:rsidDel="00000000" w:rsidP="00000000" w:rsidRDefault="00000000" w:rsidRPr="00000000" w14:paraId="0000022D">
            <w:pPr>
              <w:rPr/>
            </w:pPr>
            <w:r w:rsidDel="00000000" w:rsidR="00000000" w:rsidRPr="00000000">
              <w:rPr>
                <w:rtl w:val="0"/>
              </w:rPr>
              <w:t xml:space="preserve">PM</w:t>
            </w:r>
          </w:p>
          <w:p w:rsidR="00000000" w:rsidDel="00000000" w:rsidP="00000000" w:rsidRDefault="00000000" w:rsidRPr="00000000" w14:paraId="0000022E">
            <w:pPr>
              <w:rPr/>
            </w:pPr>
            <w:r w:rsidDel="00000000" w:rsidR="00000000" w:rsidRPr="00000000">
              <w:rPr>
                <w:rtl w:val="0"/>
              </w:rPr>
              <w:t xml:space="preserve">Viết tài liệu HDSD (tất cả) (latex + word)</w:t>
            </w:r>
          </w:p>
          <w:p w:rsidR="00000000" w:rsidDel="00000000" w:rsidP="00000000" w:rsidRDefault="00000000" w:rsidRPr="00000000" w14:paraId="0000022F">
            <w:pPr>
              <w:rPr/>
            </w:pPr>
            <w:r w:rsidDel="00000000" w:rsidR="00000000" w:rsidRPr="00000000">
              <w:rPr>
                <w:rtl w:val="0"/>
              </w:rPr>
              <w:t xml:space="preserve">Tạo gantt chart</w:t>
            </w:r>
          </w:p>
          <w:p w:rsidR="00000000" w:rsidDel="00000000" w:rsidP="00000000" w:rsidRDefault="00000000" w:rsidRPr="00000000" w14:paraId="00000230">
            <w:pPr>
              <w:rPr/>
            </w:pPr>
            <w:r w:rsidDel="00000000" w:rsidR="00000000" w:rsidRPr="00000000">
              <w:rPr>
                <w:rtl w:val="0"/>
              </w:rPr>
              <w:t xml:space="preserve">Tính estimate time</w:t>
            </w:r>
          </w:p>
          <w:p w:rsidR="00000000" w:rsidDel="00000000" w:rsidP="00000000" w:rsidRDefault="00000000" w:rsidRPr="00000000" w14:paraId="00000231">
            <w:pPr>
              <w:rPr/>
            </w:pPr>
            <w:r w:rsidDel="00000000" w:rsidR="00000000" w:rsidRPr="00000000">
              <w:rPr>
                <w:rtl w:val="0"/>
              </w:rPr>
              <w:t xml:space="preserve">Quản lý task, tài liệu (trello, google drive)</w:t>
            </w:r>
          </w:p>
        </w:tc>
      </w:tr>
    </w:tbl>
    <w:p w:rsidR="00000000" w:rsidDel="00000000" w:rsidP="00000000" w:rsidRDefault="00000000" w:rsidRPr="00000000" w14:paraId="00000232">
      <w:pPr>
        <w:rPr/>
        <w:sectPr>
          <w:headerReference r:id="rId137" w:type="default"/>
          <w:footerReference r:id="rId138" w:type="default"/>
          <w:type w:val="nextPage"/>
          <w:pgSz w:h="16839" w:w="11907" w:orient="portrait"/>
          <w:pgMar w:bottom="1418" w:top="1418" w:left="1701" w:right="1134" w:header="283" w:footer="283"/>
          <w:pgNumType w:start="1"/>
        </w:sectPr>
      </w:pPr>
      <w:r w:rsidDel="00000000" w:rsidR="00000000" w:rsidRPr="00000000">
        <w:rPr>
          <w:rtl w:val="0"/>
        </w:rPr>
      </w:r>
    </w:p>
    <w:p w:rsidR="00000000" w:rsidDel="00000000" w:rsidP="00000000" w:rsidRDefault="00000000" w:rsidRPr="00000000" w14:paraId="00000233">
      <w:pPr>
        <w:pStyle w:val="Heading1"/>
        <w:numPr>
          <w:ilvl w:val="0"/>
          <w:numId w:val="13"/>
        </w:numPr>
        <w:ind w:left="0" w:firstLine="0"/>
        <w:rPr/>
      </w:pPr>
      <w:bookmarkStart w:colFirst="0" w:colLast="0" w:name="_heading=h.1t3h5sf" w:id="7"/>
      <w:bookmarkEnd w:id="7"/>
      <w:r w:rsidDel="00000000" w:rsidR="00000000" w:rsidRPr="00000000">
        <w:rPr>
          <w:rtl w:val="0"/>
        </w:rPr>
        <w:t xml:space="preserve">THU THẬP YÊU CẦU</w:t>
      </w:r>
    </w:p>
    <w:p w:rsidR="00000000" w:rsidDel="00000000" w:rsidP="00000000" w:rsidRDefault="00000000" w:rsidRPr="00000000" w14:paraId="00000234">
      <w:pPr>
        <w:pStyle w:val="Heading2"/>
        <w:numPr>
          <w:ilvl w:val="1"/>
          <w:numId w:val="16"/>
        </w:numPr>
        <w:ind w:left="718" w:hanging="576"/>
        <w:rPr/>
      </w:pPr>
      <w:bookmarkStart w:colFirst="0" w:colLast="0" w:name="_heading=h.4d34og8" w:id="8"/>
      <w:bookmarkEnd w:id="8"/>
      <w:r w:rsidDel="00000000" w:rsidR="00000000" w:rsidRPr="00000000">
        <w:rPr>
          <w:rtl w:val="0"/>
        </w:rPr>
        <w:t xml:space="preserve">BẢN KẾ HOẠCH QUẢN LÝ YÊU CẦU</w:t>
      </w:r>
    </w:p>
    <w:p w:rsidR="00000000" w:rsidDel="00000000" w:rsidP="00000000" w:rsidRDefault="00000000" w:rsidRPr="00000000" w14:paraId="00000235">
      <w:pPr>
        <w:pStyle w:val="Heading3"/>
        <w:numPr>
          <w:ilvl w:val="2"/>
          <w:numId w:val="1"/>
        </w:numPr>
        <w:ind w:left="720" w:hanging="720"/>
        <w:rPr/>
      </w:pPr>
      <w:bookmarkStart w:colFirst="0" w:colLast="0" w:name="_heading=h.2s8eyo1" w:id="9"/>
      <w:bookmarkEnd w:id="9"/>
      <w:r w:rsidDel="00000000" w:rsidR="00000000" w:rsidRPr="00000000">
        <w:rPr>
          <w:rtl w:val="0"/>
        </w:rPr>
        <w:t xml:space="preserve">Giới thiệu</w:t>
      </w:r>
    </w:p>
    <w:p w:rsidR="00000000" w:rsidDel="00000000" w:rsidP="00000000" w:rsidRDefault="00000000" w:rsidRPr="00000000" w14:paraId="00000236">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     -  </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 Giới thiệu đề tài:</w:t>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Mỗi năm, các trường đại học đều có một khóa sinh viên tốt nghiệp ra trường. Việc tổ chức cho sinh viên bảo vệ đồ án tốt nghiệp là rất phổ biến.Vấn đề được đặt ra là việc quản lý các đề tài của sinh viên như thế nào để có hiệu quả tốt nhất.</w:t>
      </w:r>
    </w:p>
    <w:p w:rsidR="00000000" w:rsidDel="00000000" w:rsidP="00000000" w:rsidRDefault="00000000" w:rsidRPr="00000000" w14:paraId="0000023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Hàng năm, mỗi sinh viên năm cuối đủ điều kiện bảo vệ đồ án tốt nghiệp đều phải liên hệ với các giáo viên trong khoa để được hướng dẫn đề tài và thực hiện đề tài đó. Việc nhận giáo viên hướng dẫn qua cách liên lạc trực tiếp làm mất khá nhiều thời gian cho cả sinh viên và giáo viên. Sinh viên sẽ mất thời gian tìm thông tin cá nhân của giảng viên để có thể liên hệ được với giảng viên đó, chưa kể việc giảng viên đó đã đủ số người hướng dẫn, khiến sinh viên phải tìm giảng viên khác. Về bên phía giảng viên, có thể sẽ gặp nhiều phiền toái khi số sinh viên liên hệ là quá đông (mất thời gian nghe điện thoại, trả lời thư điện tử...)</w:t>
      </w:r>
    </w:p>
    <w:p w:rsidR="00000000" w:rsidDel="00000000" w:rsidP="00000000" w:rsidRDefault="00000000" w:rsidRPr="00000000" w14:paraId="00000239">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   -        </w:t>
      </w:r>
      <w:r w:rsidDel="00000000" w:rsidR="00000000" w:rsidRPr="00000000">
        <w:rPr>
          <w:rFonts w:ascii="Times New Roman" w:cs="Times New Roman" w:eastAsia="Times New Roman" w:hAnsi="Times New Roman"/>
          <w:color w:val="000000"/>
          <w:rtl w:val="0"/>
        </w:rPr>
        <w:t xml:space="preserve">Mục đích đề tài :</w:t>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23A">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Bài toán quản lý đề tài khóa luận tốt nghiệp của sinh viên được xây dựng trên nền web nhằm đáp ứng được việc giao tiếp thông tin giữa sinh viên và giảng viên được nhanh chóng và thuận tiện nhất. Mỗi sinh viên và giảng viên đều được cấp một tài khoản đăng nhập để thuận tiện cho việc quản lý đề tài của mình. Mỗi sinh viên có một giảng viên đồng hướng dẫn thực hiện đề tài của mình. Sinh viên có thể đề nghị được hướng dẫn bởi một giảng viên nếu giảng viên đó vẫn còn số người hướng dẫn. Đối với giảng viên, có thể đưa ra đề tài để sinh viên tham khảo và nhận hướng dẫn. Nếu giảng viên đã nhận đủ người để hướng dẫn thì không thể nhận thêm được nữa. Tùy vào học vị của giảng viên mà số lượng sinh viên có thể hướng dẫn sẽ khác nhau.</w:t>
      </w:r>
    </w:p>
    <w:p w:rsidR="00000000" w:rsidDel="00000000" w:rsidP="00000000" w:rsidRDefault="00000000" w:rsidRPr="00000000" w14:paraId="0000023B">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50505"/>
          <w:rtl w:val="0"/>
        </w:rPr>
        <w:t xml:space="preserve">Do không phải sinh viên nào cũng đủ điều kiện làm khóa luận và không phải giảng viên nào cũng hướng dẫn khóa luận, do đó, hệ thống cần có một người quản trị, cấp phát cho sinh viên và giảng viên tài khoản đăng nhập vào hệ thống. - tài của mình. </w:t>
      </w:r>
      <w:r w:rsidDel="00000000" w:rsidR="00000000" w:rsidRPr="00000000">
        <w:rPr>
          <w:rFonts w:ascii="Times New Roman" w:cs="Times New Roman" w:eastAsia="Times New Roman" w:hAnsi="Times New Roman"/>
          <w:b w:val="1"/>
          <w:color w:val="000000"/>
          <w:sz w:val="14"/>
          <w:szCs w:val="14"/>
          <w:rtl w:val="0"/>
        </w:rPr>
        <w:t xml:space="preserve">      - </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 Phạm vi: </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Bao trùm tất cả các giai đoạn của quá trình phát triển dự án cho tới trước khi bắt tay vào quá trình lập trình.</w:t>
      </w:r>
    </w:p>
    <w:p w:rsidR="00000000" w:rsidDel="00000000" w:rsidP="00000000" w:rsidRDefault="00000000" w:rsidRPr="00000000" w14:paraId="0000023D">
      <w:pPr>
        <w:pStyle w:val="Heading3"/>
        <w:numPr>
          <w:ilvl w:val="2"/>
          <w:numId w:val="1"/>
        </w:numPr>
        <w:ind w:left="720" w:hanging="720"/>
        <w:rPr/>
      </w:pPr>
      <w:bookmarkStart w:colFirst="0" w:colLast="0" w:name="_heading=h.17dp8vu" w:id="10"/>
      <w:bookmarkEnd w:id="10"/>
      <w:r w:rsidDel="00000000" w:rsidR="00000000" w:rsidRPr="00000000">
        <w:rPr>
          <w:rtl w:val="0"/>
        </w:rPr>
        <w:t xml:space="preserve">Công cụ</w:t>
      </w:r>
    </w:p>
    <w:p w:rsidR="00000000" w:rsidDel="00000000" w:rsidP="00000000" w:rsidRDefault="00000000" w:rsidRPr="00000000" w14:paraId="0000023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rtl w:val="0"/>
        </w:rPr>
        <w:t xml:space="preserve">Các kiểu yêu cầu : STRQ, FEAT, UC</w:t>
      </w:r>
    </w:p>
    <w:p w:rsidR="00000000" w:rsidDel="00000000" w:rsidP="00000000" w:rsidRDefault="00000000" w:rsidRPr="00000000" w14:paraId="0000023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Công cụ sử dụng :ms word, excel, trello</w:t>
      </w:r>
    </w:p>
    <w:p w:rsidR="00000000" w:rsidDel="00000000" w:rsidP="00000000" w:rsidRDefault="00000000" w:rsidRPr="00000000" w14:paraId="00000240">
      <w:pPr>
        <w:pStyle w:val="Heading3"/>
        <w:numPr>
          <w:ilvl w:val="2"/>
          <w:numId w:val="1"/>
        </w:numPr>
        <w:ind w:left="720" w:hanging="720"/>
        <w:rPr/>
      </w:pPr>
      <w:bookmarkStart w:colFirst="0" w:colLast="0" w:name="_heading=h.3rdcrjn" w:id="11"/>
      <w:bookmarkEnd w:id="11"/>
      <w:r w:rsidDel="00000000" w:rsidR="00000000" w:rsidRPr="00000000">
        <w:rPr>
          <w:rtl w:val="0"/>
        </w:rPr>
        <w:t xml:space="preserve">Các nhân tố tham gia</w:t>
      </w:r>
    </w:p>
    <w:p w:rsidR="00000000" w:rsidDel="00000000" w:rsidP="00000000" w:rsidRDefault="00000000" w:rsidRPr="00000000" w14:paraId="00000241">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Khách hàng : Văn phòng khoa</w:t>
      </w:r>
    </w:p>
    <w:p w:rsidR="00000000" w:rsidDel="00000000" w:rsidP="00000000" w:rsidRDefault="00000000" w:rsidRPr="00000000" w14:paraId="00000242">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dùng cuối : Sinh viên, giáo viên, văn phòng khoa, bộ môn</w:t>
      </w:r>
    </w:p>
    <w:p w:rsidR="00000000" w:rsidDel="00000000" w:rsidP="00000000" w:rsidRDefault="00000000" w:rsidRPr="00000000" w14:paraId="00000243">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văn phòng khoa, bộ môn</w:t>
      </w:r>
    </w:p>
    <w:p w:rsidR="00000000" w:rsidDel="00000000" w:rsidP="00000000" w:rsidRDefault="00000000" w:rsidRPr="00000000" w14:paraId="00000244">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Nhà phát triển: Lập trình viên, người phân tích hệ thống, nhà thiết kế,....</w:t>
      </w:r>
    </w:p>
    <w:p w:rsidR="00000000" w:rsidDel="00000000" w:rsidP="00000000" w:rsidRDefault="00000000" w:rsidRPr="00000000" w14:paraId="00000245">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Kiểm thử viên: team 4</w:t>
      </w:r>
    </w:p>
    <w:p w:rsidR="00000000" w:rsidDel="00000000" w:rsidP="00000000" w:rsidRDefault="00000000" w:rsidRPr="00000000" w14:paraId="00000246">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phần mềm : Nhóm trưởng nhóm 1</w:t>
      </w:r>
    </w:p>
    <w:p w:rsidR="00000000" w:rsidDel="00000000" w:rsidP="00000000" w:rsidRDefault="00000000" w:rsidRPr="00000000" w14:paraId="00000247">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trị cơ sở dữ liệu: Team 3</w:t>
      </w:r>
    </w:p>
    <w:p w:rsidR="00000000" w:rsidDel="00000000" w:rsidP="00000000" w:rsidRDefault="00000000" w:rsidRPr="00000000" w14:paraId="00000248">
      <w:pPr>
        <w:rPr>
          <w:rFonts w:ascii="Times New Roman" w:cs="Times New Roman" w:eastAsia="Times New Roman" w:hAnsi="Times New Roman"/>
          <w:color w:val="050505"/>
        </w:rPr>
      </w:pPr>
      <w:r w:rsidDel="00000000" w:rsidR="00000000" w:rsidRPr="00000000">
        <w:rPr>
          <w:rFonts w:ascii="Times New Roman" w:cs="Times New Roman" w:eastAsia="Times New Roman" w:hAnsi="Times New Roman"/>
          <w:color w:val="050505"/>
          <w:rtl w:val="0"/>
        </w:rPr>
        <w:t xml:space="preserve"> - Người quản lý cấu hình: Team 2, Team 3</w:t>
      </w:r>
    </w:p>
    <w:p w:rsidR="00000000" w:rsidDel="00000000" w:rsidP="00000000" w:rsidRDefault="00000000" w:rsidRPr="00000000" w14:paraId="00000249">
      <w:pPr>
        <w:pStyle w:val="Heading3"/>
        <w:numPr>
          <w:ilvl w:val="2"/>
          <w:numId w:val="1"/>
        </w:numPr>
        <w:ind w:left="720" w:hanging="720"/>
        <w:rPr/>
      </w:pPr>
      <w:bookmarkStart w:colFirst="0" w:colLast="0" w:name="_heading=h.26in1rg" w:id="12"/>
      <w:bookmarkEnd w:id="12"/>
      <w:r w:rsidDel="00000000" w:rsidR="00000000" w:rsidRPr="00000000">
        <w:rPr>
          <w:rtl w:val="0"/>
        </w:rPr>
        <w:t xml:space="preserve">Bảng danh sách các công việc </w:t>
      </w:r>
    </w:p>
    <w:p w:rsidR="00000000" w:rsidDel="00000000" w:rsidP="00000000" w:rsidRDefault="00000000" w:rsidRPr="00000000" w14:paraId="0000024A">
      <w:pPr>
        <w:rPr/>
      </w:pPr>
      <w:r w:rsidDel="00000000" w:rsidR="00000000" w:rsidRPr="00000000">
        <w:rPr>
          <w:rtl w:val="0"/>
        </w:rPr>
      </w:r>
    </w:p>
    <w:tbl>
      <w:tblPr>
        <w:tblStyle w:val="Table3"/>
        <w:tblW w:w="9060.0" w:type="dxa"/>
        <w:jc w:val="left"/>
        <w:tblLayout w:type="fixed"/>
        <w:tblLook w:val="0600"/>
      </w:tblPr>
      <w:tblGrid>
        <w:gridCol w:w="735"/>
        <w:gridCol w:w="2445"/>
        <w:gridCol w:w="1530"/>
        <w:gridCol w:w="2235"/>
        <w:gridCol w:w="2115"/>
        <w:tblGridChange w:id="0">
          <w:tblGrid>
            <w:gridCol w:w="735"/>
            <w:gridCol w:w="2445"/>
            <w:gridCol w:w="1530"/>
            <w:gridCol w:w="2235"/>
            <w:gridCol w:w="211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B">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C">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Công việc chính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D">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Mã hoá CV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E">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Công việc chi tiết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4F">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Thành viên thực hiện</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0">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1">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Initiation + Planning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2">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Lập kế hoạch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Hương,Hằng,Đức Anh(team1)</w:t>
            </w:r>
          </w:p>
        </w:tc>
      </w:tr>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5">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6">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7">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8">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Thu thập,phân tích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Hương,Hằng,Đức Anh(team1)</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A">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B">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Analysis + </w:t>
            </w:r>
          </w:p>
          <w:p w:rsidR="00000000" w:rsidDel="00000000" w:rsidP="00000000" w:rsidRDefault="00000000" w:rsidRPr="00000000" w14:paraId="0000025C">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Design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D">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E">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Danh sách yêu cầu phần mềm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5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Anh(team1)</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0">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1">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2">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Đặc tả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Anh(team2)</w:t>
            </w:r>
          </w:p>
          <w:p w:rsidR="00000000" w:rsidDel="00000000" w:rsidP="00000000" w:rsidRDefault="00000000" w:rsidRPr="00000000" w14:paraId="00000265">
            <w:pPr>
              <w:rPr/>
            </w:pPr>
            <w:r w:rsidDel="00000000" w:rsidR="00000000" w:rsidRPr="00000000">
              <w:rPr>
                <w:rtl w:val="0"/>
              </w:rPr>
              <w:br w:type="textWrapping"/>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6">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7">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8">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9">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Phân tích thiết kế</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Thảo, Hùng,Tuyết Anh(team2)</w:t>
            </w:r>
          </w:p>
          <w:p w:rsidR="00000000" w:rsidDel="00000000" w:rsidP="00000000" w:rsidRDefault="00000000" w:rsidRPr="00000000" w14:paraId="0000026B">
            <w:pPr>
              <w:rPr/>
            </w:pPr>
            <w:r w:rsidDel="00000000" w:rsidR="00000000" w:rsidRPr="00000000">
              <w:rPr>
                <w:rtl w:val="0"/>
              </w:rPr>
              <w:br w:type="textWrapping"/>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C">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D">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E">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6F">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Lập trình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Tiến, Huy Nam ,Phú, Trung Quân(team3)</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1">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2">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3">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4">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Anh Quân, Linh, Khải(team4)</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6">
            <w:pPr>
              <w:rPr/>
            </w:pPr>
            <w:r w:rsidDel="00000000" w:rsidR="00000000" w:rsidRPr="00000000">
              <w:rPr>
                <w:rtl w:val="0"/>
              </w:rPr>
              <w:br w:type="textWrapping"/>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7">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Deploy + User Manual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8">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9">
            <w:pPr>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Đóng gói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7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Tiến, Vân,Vũ(team5)</w:t>
            </w:r>
          </w:p>
        </w:tc>
      </w:tr>
    </w:tbl>
    <w:p w:rsidR="00000000" w:rsidDel="00000000" w:rsidP="00000000" w:rsidRDefault="00000000" w:rsidRPr="00000000" w14:paraId="0000027B">
      <w:pPr>
        <w:rPr/>
      </w:pPr>
      <w:r w:rsidDel="00000000" w:rsidR="00000000" w:rsidRPr="00000000">
        <w:rPr>
          <w:rtl w:val="0"/>
        </w:rPr>
        <w:t xml:space="preserve"> </w:t>
        <w:br w:type="textWrapping"/>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7D">
      <w:pPr>
        <w:spacing w:after="20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2"/>
        <w:numPr>
          <w:ilvl w:val="1"/>
          <w:numId w:val="16"/>
        </w:numPr>
        <w:ind w:left="718" w:hanging="576"/>
        <w:rPr/>
      </w:pPr>
      <w:bookmarkStart w:colFirst="0" w:colLast="0" w:name="_heading=h.lnxbz9" w:id="13"/>
      <w:bookmarkEnd w:id="13"/>
      <w:r w:rsidDel="00000000" w:rsidR="00000000" w:rsidRPr="00000000">
        <w:rPr>
          <w:rtl w:val="0"/>
        </w:rPr>
        <w:t xml:space="preserve">XÁC ĐỊNH YÊU CẦU TỪ CÁC STAKEHOLDERS (Xác định STRQ, FEAT)</w:t>
      </w:r>
    </w:p>
    <w:p w:rsidR="00000000" w:rsidDel="00000000" w:rsidP="00000000" w:rsidRDefault="00000000" w:rsidRPr="00000000" w14:paraId="0000027F">
      <w:pPr>
        <w:pStyle w:val="Heading3"/>
        <w:numPr>
          <w:ilvl w:val="2"/>
          <w:numId w:val="1"/>
        </w:numPr>
        <w:ind w:left="720" w:hanging="720"/>
        <w:rPr>
          <w:rFonts w:ascii="Times New Roman" w:cs="Times New Roman" w:eastAsia="Times New Roman" w:hAnsi="Times New Roman"/>
          <w:b w:val="0"/>
          <w:color w:val="000000"/>
        </w:rPr>
      </w:pPr>
      <w:bookmarkStart w:colFirst="0" w:colLast="0" w:name="_heading=h.35nkun2" w:id="14"/>
      <w:bookmarkEnd w:id="14"/>
      <w:r w:rsidDel="00000000" w:rsidR="00000000" w:rsidRPr="00000000">
        <w:rPr>
          <w:rtl w:val="0"/>
        </w:rPr>
        <w:t xml:space="preserve">Xác định các yêu cầu từ các stakeholders (STR</w:t>
      </w:r>
      <w:r w:rsidDel="00000000" w:rsidR="00000000" w:rsidRPr="00000000">
        <w:rPr>
          <w:rFonts w:ascii="Times New Roman" w:cs="Times New Roman" w:eastAsia="Times New Roman" w:hAnsi="Times New Roman"/>
          <w:b w:val="0"/>
          <w:color w:val="000000"/>
          <w:rtl w:val="0"/>
        </w:rPr>
        <w:t xml:space="preserve">Qs)</w:t>
      </w:r>
    </w:p>
    <w:p w:rsidR="00000000" w:rsidDel="00000000" w:rsidP="00000000" w:rsidRDefault="00000000" w:rsidRPr="00000000" w14:paraId="0000028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 Sinh viên muốn hệ thống có chức năng liên hệ trực tiếp đến giáo viên hướng dẫn.</w:t>
      </w:r>
    </w:p>
    <w:p w:rsidR="00000000" w:rsidDel="00000000" w:rsidP="00000000" w:rsidRDefault="00000000" w:rsidRPr="00000000" w14:paraId="0000028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STRQ2: Hệ thống có chức năng đăng nhập</w:t>
      </w:r>
    </w:p>
    <w:p w:rsidR="00000000" w:rsidDel="00000000" w:rsidP="00000000" w:rsidRDefault="00000000" w:rsidRPr="00000000" w14:paraId="0000028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STRQ3: Sinh viên muốn hệ thống có chức năng đăng ký đề tài</w:t>
      </w:r>
    </w:p>
    <w:p w:rsidR="00000000" w:rsidDel="00000000" w:rsidP="00000000" w:rsidRDefault="00000000" w:rsidRPr="00000000" w14:paraId="0000028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STRQ4: Sinh viên muốn có chức năng gửi đề tài tới giáo viên hướng dẫn</w:t>
      </w:r>
    </w:p>
    <w:p w:rsidR="00000000" w:rsidDel="00000000" w:rsidP="00000000" w:rsidRDefault="00000000" w:rsidRPr="00000000" w14:paraId="0000028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STRQ5: Sinh viên chọn giáo viên hướng dẫn từ danh sách của hệ thống</w:t>
      </w:r>
    </w:p>
    <w:p w:rsidR="00000000" w:rsidDel="00000000" w:rsidP="00000000" w:rsidRDefault="00000000" w:rsidRPr="00000000" w14:paraId="0000028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STRQ6: Sinh viên muốn gửi đề cương đến bộ môn phụ trách</w:t>
      </w:r>
    </w:p>
    <w:p w:rsidR="00000000" w:rsidDel="00000000" w:rsidP="00000000" w:rsidRDefault="00000000" w:rsidRPr="00000000" w14:paraId="0000028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STRQ7: Giáo viên chấp nhận hoặc từ chối sinh viên chọn</w:t>
      </w:r>
    </w:p>
    <w:p w:rsidR="00000000" w:rsidDel="00000000" w:rsidP="00000000" w:rsidRDefault="00000000" w:rsidRPr="00000000" w14:paraId="0000028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STRQ8: Giáo viên xem đề tài của sinh viên đưa ra nhận xét chọn hợp lý hoặc không hợp lý</w:t>
      </w:r>
    </w:p>
    <w:p w:rsidR="00000000" w:rsidDel="00000000" w:rsidP="00000000" w:rsidRDefault="00000000" w:rsidRPr="00000000" w14:paraId="0000028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STRQ9: Giáo viên muốn tạo thời gian để trao đổi với cho sinh viên về đề tài</w:t>
      </w:r>
    </w:p>
    <w:p w:rsidR="00000000" w:rsidDel="00000000" w:rsidP="00000000" w:rsidRDefault="00000000" w:rsidRPr="00000000" w14:paraId="0000028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STRQ10: Giáo viên muốn xét duyệt đồ án của sinh viên</w:t>
      </w:r>
    </w:p>
    <w:p w:rsidR="00000000" w:rsidDel="00000000" w:rsidP="00000000" w:rsidRDefault="00000000" w:rsidRPr="00000000" w14:paraId="0000028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STRQ11: VPK (admin) có chức năng thêm danh sách giáo viên hướng dẫn</w:t>
      </w:r>
    </w:p>
    <w:p w:rsidR="00000000" w:rsidDel="00000000" w:rsidP="00000000" w:rsidRDefault="00000000" w:rsidRPr="00000000" w14:paraId="0000028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STRQ12: VPK (admin) xét duyệt đề cương của sinh viên</w:t>
      </w:r>
    </w:p>
    <w:p w:rsidR="00000000" w:rsidDel="00000000" w:rsidP="00000000" w:rsidRDefault="00000000" w:rsidRPr="00000000" w14:paraId="0000028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STRQ13: Bộ môn xét duyệt đề cương của sinh viên s</w:t>
      </w:r>
    </w:p>
    <w:p w:rsidR="00000000" w:rsidDel="00000000" w:rsidP="00000000" w:rsidRDefault="00000000" w:rsidRPr="00000000" w14:paraId="0000028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STRQ14: VPK thông báo ngày bảo vệ cho sinh viên</w:t>
      </w:r>
    </w:p>
    <w:p w:rsidR="00000000" w:rsidDel="00000000" w:rsidP="00000000" w:rsidRDefault="00000000" w:rsidRPr="00000000" w14:paraId="0000028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STRQ15: VPK muốn thông báo kết quả bảo vệ cho sinh viên</w:t>
      </w:r>
    </w:p>
    <w:p w:rsidR="00000000" w:rsidDel="00000000" w:rsidP="00000000" w:rsidRDefault="00000000" w:rsidRPr="00000000" w14:paraId="0000028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STRQ16: VPK (admin) muốn quản lý tài khoản người dùng</w:t>
      </w:r>
    </w:p>
    <w:p w:rsidR="00000000" w:rsidDel="00000000" w:rsidP="00000000" w:rsidRDefault="00000000" w:rsidRPr="00000000" w14:paraId="0000029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STRQ17: Sinh viên sửa đề tài</w:t>
      </w:r>
    </w:p>
    <w:p w:rsidR="00000000" w:rsidDel="00000000" w:rsidP="00000000" w:rsidRDefault="00000000" w:rsidRPr="00000000" w14:paraId="0000029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STRQ18: Sinh viên xác nhận hoàn thành bước đăng ký giáo viên</w:t>
      </w:r>
    </w:p>
    <w:p w:rsidR="00000000" w:rsidDel="00000000" w:rsidP="00000000" w:rsidRDefault="00000000" w:rsidRPr="00000000" w14:paraId="0000029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STRQ19: VPK gửi mail xác nhận thông tin giáo viên</w:t>
      </w:r>
    </w:p>
    <w:p w:rsidR="00000000" w:rsidDel="00000000" w:rsidP="00000000" w:rsidRDefault="00000000" w:rsidRPr="00000000" w14:paraId="00000293">
      <w:pPr>
        <w:pStyle w:val="Heading3"/>
        <w:numPr>
          <w:ilvl w:val="2"/>
          <w:numId w:val="1"/>
        </w:numPr>
        <w:ind w:left="720" w:hanging="720"/>
        <w:rPr/>
      </w:pPr>
      <w:bookmarkStart w:colFirst="0" w:colLast="0" w:name="_heading=h.1ksv4uv" w:id="15"/>
      <w:bookmarkEnd w:id="15"/>
      <w:r w:rsidDel="00000000" w:rsidR="00000000" w:rsidRPr="00000000">
        <w:rPr>
          <w:rtl w:val="0"/>
        </w:rPr>
        <w:t xml:space="preserve">Xác định các FEATs từ các STRQs</w:t>
      </w:r>
    </w:p>
    <w:p w:rsidR="00000000" w:rsidDel="00000000" w:rsidP="00000000" w:rsidRDefault="00000000" w:rsidRPr="00000000" w14:paraId="0000029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 Sinh viên liên hệ trực tiếp với giáo viên hướng dẫn qua email</w:t>
      </w:r>
    </w:p>
    <w:p w:rsidR="00000000" w:rsidDel="00000000" w:rsidP="00000000" w:rsidRDefault="00000000" w:rsidRPr="00000000" w14:paraId="0000029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FEAT2: Hệ thống có chức năng đăng nhập </w:t>
      </w:r>
    </w:p>
    <w:p w:rsidR="00000000" w:rsidDel="00000000" w:rsidP="00000000" w:rsidRDefault="00000000" w:rsidRPr="00000000" w14:paraId="0000029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FEAT3.1: Sinh viên đăng ký  tên đề tài</w:t>
      </w:r>
    </w:p>
    <w:p w:rsidR="00000000" w:rsidDel="00000000" w:rsidP="00000000" w:rsidRDefault="00000000" w:rsidRPr="00000000" w14:paraId="0000029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FEAT3.2: Bộ môn đăng ký đề tài nếu quá hạn </w:t>
      </w:r>
    </w:p>
    <w:p w:rsidR="00000000" w:rsidDel="00000000" w:rsidP="00000000" w:rsidRDefault="00000000" w:rsidRPr="00000000" w14:paraId="0000029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FEAT4: Sinh viên có thể gửi đề tài tới cho giáo viên hướng dẫn</w:t>
      </w:r>
    </w:p>
    <w:p w:rsidR="00000000" w:rsidDel="00000000" w:rsidP="00000000" w:rsidRDefault="00000000" w:rsidRPr="00000000" w14:paraId="0000029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FEAT5: Sinh viên chọn giáo viên hướng dẫn từ danh sách </w:t>
      </w:r>
    </w:p>
    <w:p w:rsidR="00000000" w:rsidDel="00000000" w:rsidP="00000000" w:rsidRDefault="00000000" w:rsidRPr="00000000" w14:paraId="0000029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FEAT6: Sinh viên có thể gửi file đề cương đến bộ môn phụ trách</w:t>
      </w:r>
    </w:p>
    <w:p w:rsidR="00000000" w:rsidDel="00000000" w:rsidP="00000000" w:rsidRDefault="00000000" w:rsidRPr="00000000" w14:paraId="0000029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7.1: Giáo viên chấp nhận sinh viên</w:t>
      </w:r>
    </w:p>
    <w:p w:rsidR="00000000" w:rsidDel="00000000" w:rsidP="00000000" w:rsidRDefault="00000000" w:rsidRPr="00000000" w14:paraId="0000029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7.2: Giáo viên từ chối sinh viên</w:t>
      </w:r>
    </w:p>
    <w:p w:rsidR="00000000" w:rsidDel="00000000" w:rsidP="00000000" w:rsidRDefault="00000000" w:rsidRPr="00000000" w14:paraId="0000029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8.1: Giáo viên xem đề tài của sinh viên  nhận xét chọn hợp lý</w:t>
      </w:r>
    </w:p>
    <w:p w:rsidR="00000000" w:rsidDel="00000000" w:rsidP="00000000" w:rsidRDefault="00000000" w:rsidRPr="00000000" w14:paraId="0000029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8.2: Giáo viên xem đề tài của sinh viên nhận xét không hợp lý</w:t>
      </w:r>
    </w:p>
    <w:p w:rsidR="00000000" w:rsidDel="00000000" w:rsidP="00000000" w:rsidRDefault="00000000" w:rsidRPr="00000000" w14:paraId="0000029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 9: Giáo viên có thể tạo thời gian để trao đổi với sinh viên</w:t>
      </w:r>
    </w:p>
    <w:p w:rsidR="00000000" w:rsidDel="00000000" w:rsidP="00000000" w:rsidRDefault="00000000" w:rsidRPr="00000000" w14:paraId="000002A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FEAT10.1: Giáo viên có thể xem đề cương của sinh viên</w:t>
      </w:r>
    </w:p>
    <w:p w:rsidR="00000000" w:rsidDel="00000000" w:rsidP="00000000" w:rsidRDefault="00000000" w:rsidRPr="00000000" w14:paraId="000002A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FEAT10.2: Giáo viên đồng ý đề cương của sinh viên </w:t>
      </w:r>
    </w:p>
    <w:p w:rsidR="00000000" w:rsidDel="00000000" w:rsidP="00000000" w:rsidRDefault="00000000" w:rsidRPr="00000000" w14:paraId="000002A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FEAT10.3: Giáo viên không đồng ý đề cương của sinh viên</w:t>
      </w:r>
    </w:p>
    <w:p w:rsidR="00000000" w:rsidDel="00000000" w:rsidP="00000000" w:rsidRDefault="00000000" w:rsidRPr="00000000" w14:paraId="000002A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FEAT11: Văn phòng khoa (admin) có chức năng thêm danh sách giáo viên hướng dẫn</w:t>
      </w:r>
    </w:p>
    <w:p w:rsidR="00000000" w:rsidDel="00000000" w:rsidP="00000000" w:rsidRDefault="00000000" w:rsidRPr="00000000" w14:paraId="000002A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FEAT12.1: Văn phòng khoa (admin) có thể xem đề cương của sinh viên </w:t>
      </w:r>
    </w:p>
    <w:p w:rsidR="00000000" w:rsidDel="00000000" w:rsidP="00000000" w:rsidRDefault="00000000" w:rsidRPr="00000000" w14:paraId="000002A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FEAT12.2: Văn phòng khoa (admin) đồng ý đề cương của sinh viên </w:t>
      </w:r>
    </w:p>
    <w:p w:rsidR="00000000" w:rsidDel="00000000" w:rsidP="00000000" w:rsidRDefault="00000000" w:rsidRPr="00000000" w14:paraId="000002A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FEAT12.3: Văn phòng khoa (admin) không đồng ý đề cương của sinh viên</w:t>
      </w:r>
    </w:p>
    <w:p w:rsidR="00000000" w:rsidDel="00000000" w:rsidP="00000000" w:rsidRDefault="00000000" w:rsidRPr="00000000" w14:paraId="000002A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FEAT12.4: Văn phòng khoa (admin) gửi lịch thực hiện học phần tốt nghiệp</w:t>
      </w:r>
    </w:p>
    <w:p w:rsidR="00000000" w:rsidDel="00000000" w:rsidP="00000000" w:rsidRDefault="00000000" w:rsidRPr="00000000" w14:paraId="000002A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FEAT13.1: Bộ môn có thể xem đề cương của sinh viên</w:t>
      </w:r>
    </w:p>
    <w:p w:rsidR="00000000" w:rsidDel="00000000" w:rsidP="00000000" w:rsidRDefault="00000000" w:rsidRPr="00000000" w14:paraId="000002A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FEAT13.2: Bộ môn đồng ý đề cương của sinh viên </w:t>
      </w:r>
    </w:p>
    <w:p w:rsidR="00000000" w:rsidDel="00000000" w:rsidP="00000000" w:rsidRDefault="00000000" w:rsidRPr="00000000" w14:paraId="000002A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FEAT13.3: Bộ môn không đồng ý đề cương của sinh viên</w:t>
      </w:r>
    </w:p>
    <w:p w:rsidR="00000000" w:rsidDel="00000000" w:rsidP="00000000" w:rsidRDefault="00000000" w:rsidRPr="00000000" w14:paraId="000002A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FEAT13.4: Bộ môn gửi đề cương về văn phòng khoa</w:t>
      </w:r>
    </w:p>
    <w:p w:rsidR="00000000" w:rsidDel="00000000" w:rsidP="00000000" w:rsidRDefault="00000000" w:rsidRPr="00000000" w14:paraId="000002A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FEAT14: Văn phòng khoa gửi thông báo ngày bảo vệ cho sinh viên</w:t>
      </w:r>
    </w:p>
    <w:p w:rsidR="00000000" w:rsidDel="00000000" w:rsidP="00000000" w:rsidRDefault="00000000" w:rsidRPr="00000000" w14:paraId="000002A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FEAT15: Văn phòng khoa gửi thông báo kết quả bảo vệ cho sinh viên</w:t>
      </w:r>
    </w:p>
    <w:p w:rsidR="00000000" w:rsidDel="00000000" w:rsidP="00000000" w:rsidRDefault="00000000" w:rsidRPr="00000000" w14:paraId="000002A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FEAT16.1: Văn phòng khoa (admin) có thể thêm tài khoản người dùng</w:t>
      </w:r>
    </w:p>
    <w:p w:rsidR="00000000" w:rsidDel="00000000" w:rsidP="00000000" w:rsidRDefault="00000000" w:rsidRPr="00000000" w14:paraId="000002A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FEAT16.2: Văn phòng khoa (admin) có thể xóa tài khoản người dùng</w:t>
      </w:r>
    </w:p>
    <w:p w:rsidR="00000000" w:rsidDel="00000000" w:rsidP="00000000" w:rsidRDefault="00000000" w:rsidRPr="00000000" w14:paraId="000002B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FEAT16.3: Văn phòng khoa (admin) có thể sửa tài khoản người dùng</w:t>
      </w:r>
    </w:p>
    <w:p w:rsidR="00000000" w:rsidDel="00000000" w:rsidP="00000000" w:rsidRDefault="00000000" w:rsidRPr="00000000" w14:paraId="000002B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FEAT17: Sinh viên sửa đề tài</w:t>
      </w:r>
    </w:p>
    <w:p w:rsidR="00000000" w:rsidDel="00000000" w:rsidP="00000000" w:rsidRDefault="00000000" w:rsidRPr="00000000" w14:paraId="000002B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FEAT18: Sinh viên xác nhận hoàn thành bước đăng ký giáo viên</w:t>
      </w:r>
    </w:p>
    <w:p w:rsidR="00000000" w:rsidDel="00000000" w:rsidP="00000000" w:rsidRDefault="00000000" w:rsidRPr="00000000" w14:paraId="000002B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FEAT19: Văn phòng khoa gửi mail xác nhận thông tin giáo viên</w:t>
      </w:r>
    </w:p>
    <w:p w:rsidR="00000000" w:rsidDel="00000000" w:rsidP="00000000" w:rsidRDefault="00000000" w:rsidRPr="00000000" w14:paraId="000002B4">
      <w:pPr>
        <w:pStyle w:val="Heading3"/>
        <w:numPr>
          <w:ilvl w:val="2"/>
          <w:numId w:val="1"/>
        </w:numPr>
        <w:ind w:left="720" w:hanging="720"/>
        <w:rPr/>
      </w:pPr>
      <w:bookmarkStart w:colFirst="0" w:colLast="0" w:name="_heading=h.44sinio" w:id="16"/>
      <w:bookmarkEnd w:id="16"/>
      <w:r w:rsidDel="00000000" w:rsidR="00000000" w:rsidRPr="00000000">
        <w:rPr>
          <w:rtl w:val="0"/>
        </w:rPr>
        <w:t xml:space="preserve">Xác định các chức năng của hệ thống</w:t>
      </w:r>
    </w:p>
    <w:p w:rsidR="00000000" w:rsidDel="00000000" w:rsidP="00000000" w:rsidRDefault="00000000" w:rsidRPr="00000000" w14:paraId="000002B5">
      <w:pPr>
        <w:pStyle w:val="Heading4"/>
        <w:numPr>
          <w:ilvl w:val="3"/>
          <w:numId w:val="1"/>
        </w:numPr>
        <w:ind w:left="864" w:hanging="864"/>
        <w:rPr>
          <w:rFonts w:ascii="Times New Roman" w:cs="Times New Roman" w:eastAsia="Times New Roman" w:hAnsi="Times New Roman"/>
          <w:i w:val="0"/>
          <w:color w:val="434343"/>
        </w:rPr>
      </w:pPr>
      <w:bookmarkStart w:colFirst="0" w:colLast="0" w:name="_heading=h.2jxsxqh" w:id="17"/>
      <w:bookmarkEnd w:id="17"/>
      <w:r w:rsidDel="00000000" w:rsidR="00000000" w:rsidRPr="00000000">
        <w:rPr>
          <w:rtl w:val="0"/>
        </w:rPr>
        <w:t xml:space="preserve">Đăng nhập</w:t>
      </w: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tài khoản cho người dùng</w:t>
      </w:r>
    </w:p>
    <w:p w:rsidR="00000000" w:rsidDel="00000000" w:rsidP="00000000" w:rsidRDefault="00000000" w:rsidRPr="00000000" w14:paraId="000002B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nhập vào hệ thống</w:t>
      </w:r>
    </w:p>
    <w:p w:rsidR="00000000" w:rsidDel="00000000" w:rsidP="00000000" w:rsidRDefault="00000000" w:rsidRPr="00000000" w14:paraId="000002B8">
      <w:pPr>
        <w:pStyle w:val="Heading4"/>
        <w:numPr>
          <w:ilvl w:val="3"/>
          <w:numId w:val="16"/>
        </w:numPr>
        <w:ind w:left="864" w:hanging="864"/>
        <w:rPr>
          <w:rFonts w:ascii="Times New Roman" w:cs="Times New Roman" w:eastAsia="Times New Roman" w:hAnsi="Times New Roman"/>
          <w:i w:val="0"/>
          <w:color w:val="434343"/>
        </w:rPr>
      </w:pPr>
      <w:bookmarkStart w:colFirst="0" w:colLast="0" w:name="_heading=h.z337ya" w:id="18"/>
      <w:bookmarkEnd w:id="18"/>
      <w:r w:rsidDel="00000000" w:rsidR="00000000" w:rsidRPr="00000000">
        <w:rPr>
          <w:rtl w:val="0"/>
        </w:rPr>
        <w:t xml:space="preserve">Liên hệ giáo viên</w:t>
      </w: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đợt đàm đồ án </w:t>
      </w:r>
    </w:p>
    <w:p w:rsidR="00000000" w:rsidDel="00000000" w:rsidP="00000000" w:rsidRDefault="00000000" w:rsidRPr="00000000" w14:paraId="000002B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Tạo tài khoản cho sinh viên </w:t>
      </w:r>
    </w:p>
    <w:p w:rsidR="00000000" w:rsidDel="00000000" w:rsidP="00000000" w:rsidRDefault="00000000" w:rsidRPr="00000000" w14:paraId="000002B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Xem danh sách giáo viên</w:t>
      </w:r>
    </w:p>
    <w:p w:rsidR="00000000" w:rsidDel="00000000" w:rsidP="00000000" w:rsidRDefault="00000000" w:rsidRPr="00000000" w14:paraId="000002B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giáo viên liên hệ hướng dẫn</w:t>
      </w:r>
    </w:p>
    <w:p w:rsidR="00000000" w:rsidDel="00000000" w:rsidP="00000000" w:rsidRDefault="00000000" w:rsidRPr="00000000" w14:paraId="000002B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giáo viên hướng dẫn </w:t>
      </w:r>
    </w:p>
    <w:p w:rsidR="00000000" w:rsidDel="00000000" w:rsidP="00000000" w:rsidRDefault="00000000" w:rsidRPr="00000000" w14:paraId="000002B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Phân công giáo viên hướng dẫn cho sinh viên</w:t>
      </w:r>
    </w:p>
    <w:p w:rsidR="00000000" w:rsidDel="00000000" w:rsidP="00000000" w:rsidRDefault="00000000" w:rsidRPr="00000000" w14:paraId="000002B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hoàn thành bước đăng ký giáo viên</w:t>
      </w:r>
    </w:p>
    <w:p w:rsidR="00000000" w:rsidDel="00000000" w:rsidP="00000000" w:rsidRDefault="00000000" w:rsidRPr="00000000" w14:paraId="000002C0">
      <w:pPr>
        <w:pStyle w:val="Heading4"/>
        <w:numPr>
          <w:ilvl w:val="3"/>
          <w:numId w:val="16"/>
        </w:numPr>
        <w:ind w:left="864" w:hanging="864"/>
        <w:rPr>
          <w:rFonts w:ascii="Times New Roman" w:cs="Times New Roman" w:eastAsia="Times New Roman" w:hAnsi="Times New Roman"/>
          <w:i w:val="0"/>
          <w:color w:val="434343"/>
        </w:rPr>
      </w:pPr>
      <w:bookmarkStart w:colFirst="0" w:colLast="0" w:name="_heading=h.3j2qqm3" w:id="19"/>
      <w:bookmarkEnd w:id="19"/>
      <w:r w:rsidDel="00000000" w:rsidR="00000000" w:rsidRPr="00000000">
        <w:rPr>
          <w:rtl w:val="0"/>
        </w:rPr>
        <w:t xml:space="preserve">Xét giao</w:t>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ký đề tài </w:t>
      </w:r>
    </w:p>
    <w:p w:rsidR="00000000" w:rsidDel="00000000" w:rsidP="00000000" w:rsidRDefault="00000000" w:rsidRPr="00000000" w14:paraId="000002C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Sửa đề tài</w:t>
      </w:r>
    </w:p>
    <w:p w:rsidR="00000000" w:rsidDel="00000000" w:rsidP="00000000" w:rsidRDefault="00000000" w:rsidRPr="00000000" w14:paraId="000002C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đề tài sinh viên đăng ký </w:t>
      </w:r>
    </w:p>
    <w:p w:rsidR="00000000" w:rsidDel="00000000" w:rsidP="00000000" w:rsidRDefault="00000000" w:rsidRPr="00000000" w14:paraId="000002C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Đăng ký đề tài cho sinh viên </w:t>
      </w:r>
    </w:p>
    <w:p w:rsidR="00000000" w:rsidDel="00000000" w:rsidP="00000000" w:rsidRDefault="00000000" w:rsidRPr="00000000" w14:paraId="000002C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hoàn thành bước đăng ký đề tài</w:t>
      </w:r>
    </w:p>
    <w:p w:rsidR="00000000" w:rsidDel="00000000" w:rsidP="00000000" w:rsidRDefault="00000000" w:rsidRPr="00000000" w14:paraId="000002C6">
      <w:pPr>
        <w:pStyle w:val="Heading4"/>
        <w:numPr>
          <w:ilvl w:val="3"/>
          <w:numId w:val="16"/>
        </w:numPr>
        <w:ind w:left="864" w:hanging="864"/>
        <w:rPr>
          <w:rFonts w:ascii="Times New Roman" w:cs="Times New Roman" w:eastAsia="Times New Roman" w:hAnsi="Times New Roman"/>
          <w:i w:val="0"/>
          <w:color w:val="434343"/>
        </w:rPr>
      </w:pPr>
      <w:bookmarkStart w:colFirst="0" w:colLast="0" w:name="_heading=h.1y810tw" w:id="20"/>
      <w:bookmarkEnd w:id="20"/>
      <w:r w:rsidDel="00000000" w:rsidR="00000000" w:rsidRPr="00000000">
        <w:rPr>
          <w:rtl w:val="0"/>
        </w:rPr>
        <w:t xml:space="preserve">Bộ môn phụ trách ngành phân công giáo viên hướng dẫn, thông báo tới giáo viên, sinh viên</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gặp giáo viên hướng dẫn để nhận nhiệm vụ thực hiện HPTN</w:t>
      </w:r>
    </w:p>
    <w:p w:rsidR="00000000" w:rsidDel="00000000" w:rsidP="00000000" w:rsidRDefault="00000000" w:rsidRPr="00000000" w14:paraId="000002C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nộp đề cương về bộ môn phụ trách ngành để xét duyệt</w:t>
      </w:r>
    </w:p>
    <w:p w:rsidR="00000000" w:rsidDel="00000000" w:rsidP="00000000" w:rsidRDefault="00000000" w:rsidRPr="00000000" w14:paraId="000002C9">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Xác nhận thông tin  giáo viên </w:t>
      </w:r>
    </w:p>
    <w:p w:rsidR="00000000" w:rsidDel="00000000" w:rsidP="00000000" w:rsidRDefault="00000000" w:rsidRPr="00000000" w14:paraId="000002C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Liên hệ giáo viên</w:t>
      </w:r>
    </w:p>
    <w:p w:rsidR="00000000" w:rsidDel="00000000" w:rsidP="00000000" w:rsidRDefault="00000000" w:rsidRPr="00000000" w14:paraId="000002C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Xem nhiệm vụ</w:t>
      </w:r>
    </w:p>
    <w:p w:rsidR="00000000" w:rsidDel="00000000" w:rsidP="00000000" w:rsidRDefault="00000000" w:rsidRPr="00000000" w14:paraId="000002C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đề cương</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p w:rsidR="00000000" w:rsidDel="00000000" w:rsidP="00000000" w:rsidRDefault="00000000" w:rsidRPr="00000000" w14:paraId="000002CD">
      <w:pPr>
        <w:pStyle w:val="Heading4"/>
        <w:numPr>
          <w:ilvl w:val="3"/>
          <w:numId w:val="16"/>
        </w:numPr>
        <w:ind w:left="864" w:hanging="864"/>
        <w:rPr>
          <w:i w:val="0"/>
        </w:rPr>
      </w:pPr>
      <w:r w:rsidDel="00000000" w:rsidR="00000000" w:rsidRPr="00000000">
        <w:rPr>
          <w:i w:val="0"/>
          <w:rtl w:val="0"/>
        </w:rPr>
        <w:t xml:space="preserve">Bộ môn xét duyệt đề cương và nộp về Văn phòng khoa</w:t>
      </w:r>
    </w:p>
    <w:p w:rsidR="00000000" w:rsidDel="00000000" w:rsidP="00000000" w:rsidRDefault="00000000" w:rsidRPr="00000000" w14:paraId="000002C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đề cương</w:t>
      </w:r>
    </w:p>
    <w:p w:rsidR="00000000" w:rsidDel="00000000" w:rsidP="00000000" w:rsidRDefault="00000000" w:rsidRPr="00000000" w14:paraId="000002C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đề cương về VPK</w:t>
      </w:r>
    </w:p>
    <w:p w:rsidR="00000000" w:rsidDel="00000000" w:rsidP="00000000" w:rsidRDefault="00000000" w:rsidRPr="00000000" w14:paraId="000002D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Lựa chọn thời gian trao đổi đồ án </w:t>
      </w:r>
    </w:p>
    <w:p w:rsidR="00000000" w:rsidDel="00000000" w:rsidP="00000000" w:rsidRDefault="00000000" w:rsidRPr="00000000" w14:paraId="000002D1">
      <w:pPr>
        <w:pStyle w:val="Heading4"/>
        <w:numPr>
          <w:ilvl w:val="3"/>
          <w:numId w:val="16"/>
        </w:numPr>
        <w:ind w:left="864" w:hanging="864"/>
        <w:rPr>
          <w:rFonts w:ascii="Times New Roman" w:cs="Times New Roman" w:eastAsia="Times New Roman" w:hAnsi="Times New Roman"/>
          <w:i w:val="0"/>
          <w:color w:val="434343"/>
        </w:rPr>
      </w:pPr>
      <w:bookmarkStart w:colFirst="0" w:colLast="0" w:name="_heading=h.4i7ojhp" w:id="21"/>
      <w:bookmarkEnd w:id="21"/>
      <w:r w:rsidDel="00000000" w:rsidR="00000000" w:rsidRPr="00000000">
        <w:rPr>
          <w:rtl w:val="0"/>
        </w:rPr>
        <w:t xml:space="preserve">Sinh viên thực hiện học phần tốt nghiệp</w:t>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thời gian liên lạc với giáo viên</w:t>
      </w:r>
    </w:p>
    <w:p w:rsidR="00000000" w:rsidDel="00000000" w:rsidP="00000000" w:rsidRDefault="00000000" w:rsidRPr="00000000" w14:paraId="000002D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Chọn deadline để nộp báo cáo cuối (để chấp thuận xem có được báo cáo bảo vệ không)</w:t>
      </w:r>
    </w:p>
    <w:p w:rsidR="00000000" w:rsidDel="00000000" w:rsidP="00000000" w:rsidRDefault="00000000" w:rsidRPr="00000000" w14:paraId="000002D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Nộp báo cáo cuối</w:t>
      </w:r>
    </w:p>
    <w:p w:rsidR="00000000" w:rsidDel="00000000" w:rsidP="00000000" w:rsidRDefault="00000000" w:rsidRPr="00000000" w14:paraId="000002D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Duyệt báo cáo của sinh viên </w:t>
      </w:r>
    </w:p>
    <w:p w:rsidR="00000000" w:rsidDel="00000000" w:rsidP="00000000" w:rsidRDefault="00000000" w:rsidRPr="00000000" w14:paraId="000002D6">
      <w:pPr>
        <w:pStyle w:val="Heading4"/>
        <w:numPr>
          <w:ilvl w:val="3"/>
          <w:numId w:val="16"/>
        </w:numPr>
        <w:ind w:left="864" w:hanging="864"/>
        <w:rPr>
          <w:rFonts w:ascii="Times New Roman" w:cs="Times New Roman" w:eastAsia="Times New Roman" w:hAnsi="Times New Roman"/>
          <w:i w:val="0"/>
          <w:color w:val="434343"/>
        </w:rPr>
      </w:pPr>
      <w:bookmarkStart w:colFirst="0" w:colLast="0" w:name="_heading=h.2xcytpi" w:id="22"/>
      <w:bookmarkEnd w:id="22"/>
      <w:r w:rsidDel="00000000" w:rsidR="00000000" w:rsidRPr="00000000">
        <w:rPr>
          <w:i w:val="0"/>
          <w:rtl w:val="0"/>
        </w:rPr>
        <w:t xml:space="preserve">Chấm và bảo vệ </w:t>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Cập nhật ngày bảo vệ</w:t>
      </w:r>
    </w:p>
    <w:p w:rsidR="00000000" w:rsidDel="00000000" w:rsidP="00000000" w:rsidRDefault="00000000" w:rsidRPr="00000000" w14:paraId="000002D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Gửi kết quả</w:t>
      </w:r>
    </w:p>
    <w:p w:rsidR="00000000" w:rsidDel="00000000" w:rsidP="00000000" w:rsidRDefault="00000000" w:rsidRPr="00000000" w14:paraId="000002D9">
      <w:pPr>
        <w:pStyle w:val="Heading2"/>
        <w:numPr>
          <w:ilvl w:val="1"/>
          <w:numId w:val="16"/>
        </w:numPr>
        <w:ind w:left="718" w:hanging="576"/>
        <w:rPr>
          <w:rFonts w:ascii="Times New Roman" w:cs="Times New Roman" w:eastAsia="Times New Roman" w:hAnsi="Times New Roman"/>
          <w:b w:val="0"/>
          <w:color w:val="000000"/>
        </w:rPr>
      </w:pPr>
      <w:bookmarkStart w:colFirst="0" w:colLast="0" w:name="_heading=h.1ci93xb" w:id="23"/>
      <w:bookmarkEnd w:id="23"/>
      <w:r w:rsidDel="00000000" w:rsidR="00000000" w:rsidRPr="00000000">
        <w:rPr>
          <w:rtl w:val="0"/>
        </w:rPr>
        <w:t xml:space="preserve">Yêu cầu phi chức năng </w:t>
      </w: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Giao diện thân thiện với người dùng</w:t>
      </w:r>
    </w:p>
    <w:p w:rsidR="00000000" w:rsidDel="00000000" w:rsidP="00000000" w:rsidRDefault="00000000" w:rsidRPr="00000000" w14:paraId="000002D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tính bảo mật cao</w:t>
      </w:r>
    </w:p>
    <w:p w:rsidR="00000000" w:rsidDel="00000000" w:rsidP="00000000" w:rsidRDefault="00000000" w:rsidRPr="00000000" w14:paraId="000002D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khả năng xử lý số lượng người dùng cần thiết mà không có sự suy giảm về hiệu suất</w:t>
      </w:r>
    </w:p>
    <w:p w:rsidR="00000000" w:rsidDel="00000000" w:rsidP="00000000" w:rsidRDefault="00000000" w:rsidRPr="00000000" w14:paraId="000002D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sẵn sàng khi cần thiết</w:t>
      </w:r>
    </w:p>
    <w:p w:rsidR="00000000" w:rsidDel="00000000" w:rsidP="00000000" w:rsidRDefault="00000000" w:rsidRPr="00000000" w14:paraId="000002D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bảo trì: dễ dàng sửa lỗi để cải thiện hiệu suất</w:t>
      </w:r>
    </w:p>
    <w:p w:rsidR="00000000" w:rsidDel="00000000" w:rsidP="00000000" w:rsidRDefault="00000000" w:rsidRPr="00000000" w14:paraId="000002D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có thể chạy trên các nền tảng khác nhau </w:t>
      </w:r>
    </w:p>
    <w:p w:rsidR="00000000" w:rsidDel="00000000" w:rsidP="00000000" w:rsidRDefault="00000000" w:rsidRPr="00000000" w14:paraId="000002E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đáng tin cậy và đáp ứng các yêu cầu của người sử dụng</w:t>
      </w:r>
    </w:p>
    <w:p w:rsidR="00000000" w:rsidDel="00000000" w:rsidP="00000000" w:rsidRDefault="00000000" w:rsidRPr="00000000" w14:paraId="000002E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dễ sử dụng và dễ hiểu</w:t>
      </w:r>
    </w:p>
    <w:p w:rsidR="00000000" w:rsidDel="00000000" w:rsidP="00000000" w:rsidRDefault="00000000" w:rsidRPr="00000000" w14:paraId="000002E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Hệ thống phải tương thích với các hệ thống khác</w:t>
      </w:r>
    </w:p>
    <w:p w:rsidR="00000000" w:rsidDel="00000000" w:rsidP="00000000" w:rsidRDefault="00000000" w:rsidRPr="00000000" w14:paraId="000002E3">
      <w:pPr>
        <w:pStyle w:val="Heading2"/>
        <w:numPr>
          <w:ilvl w:val="1"/>
          <w:numId w:val="16"/>
        </w:numPr>
        <w:ind w:left="718" w:hanging="576"/>
        <w:rPr/>
      </w:pPr>
      <w:bookmarkStart w:colFirst="0" w:colLast="0" w:name="_heading=h.3whwml4" w:id="24"/>
      <w:bookmarkEnd w:id="24"/>
      <w:r w:rsidDel="00000000" w:rsidR="00000000" w:rsidRPr="00000000">
        <w:rPr>
          <w:rtl w:val="0"/>
        </w:rPr>
        <w:t xml:space="preserve">Estimate time (COCOMO)</w:t>
      </w:r>
    </w:p>
    <w:p w:rsidR="00000000" w:rsidDel="00000000" w:rsidP="00000000" w:rsidRDefault="00000000" w:rsidRPr="00000000" w14:paraId="000002E4">
      <w:pPr>
        <w:pStyle w:val="Heading3"/>
        <w:numPr>
          <w:ilvl w:val="2"/>
          <w:numId w:val="16"/>
        </w:numPr>
        <w:ind w:left="720" w:hanging="720"/>
        <w:rPr>
          <w:b w:val="0"/>
        </w:rPr>
      </w:pPr>
      <w:bookmarkStart w:colFirst="0" w:colLast="0" w:name="_heading=h.2bn6wsx" w:id="25"/>
      <w:bookmarkEnd w:id="25"/>
      <w:r w:rsidDel="00000000" w:rsidR="00000000" w:rsidRPr="00000000">
        <w:rPr>
          <w:rtl w:val="0"/>
        </w:rPr>
        <w:t xml:space="preserve">Mở đầu</w:t>
        <w:br w:type="textWrapping"/>
      </w:r>
      <w:r w:rsidDel="00000000" w:rsidR="00000000" w:rsidRPr="00000000">
        <w:rPr>
          <w:b w:val="0"/>
          <w:rtl w:val="0"/>
        </w:rPr>
        <w:t xml:space="preserve">COCOMO có 3 loại: organic mode (quen thuộc); semi-detached mode (ở giữa), embedded mode (ràng buộc cứng nhắc)</w:t>
        <w:br w:type="textWrapping"/>
        <w:t xml:space="preserve">=&gt; Trong bài này, nhóm dự án sử dụng mô hình Basic Model / Basic COCOMO, với mô hình semi-detached mode.</w:t>
      </w:r>
    </w:p>
    <w:p w:rsidR="00000000" w:rsidDel="00000000" w:rsidP="00000000" w:rsidRDefault="00000000" w:rsidRPr="00000000" w14:paraId="000002E5">
      <w:pPr>
        <w:pStyle w:val="Heading3"/>
        <w:numPr>
          <w:ilvl w:val="2"/>
          <w:numId w:val="16"/>
        </w:numPr>
        <w:ind w:left="720" w:hanging="720"/>
        <w:rPr/>
      </w:pPr>
      <w:bookmarkStart w:colFirst="0" w:colLast="0" w:name="_heading=h.qsh70q" w:id="26"/>
      <w:bookmarkEnd w:id="26"/>
      <w:r w:rsidDel="00000000" w:rsidR="00000000" w:rsidRPr="00000000">
        <w:rPr>
          <w:rtl w:val="0"/>
        </w:rPr>
        <w:t xml:space="preserve">Công thức tính</w:t>
      </w:r>
    </w:p>
    <w:p w:rsidR="00000000" w:rsidDel="00000000" w:rsidP="00000000" w:rsidRDefault="00000000" w:rsidRPr="00000000" w14:paraId="000002E6">
      <w:pPr>
        <w:spacing w:line="312" w:lineRule="auto"/>
        <w:rPr/>
      </w:pPr>
      <w:r w:rsidDel="00000000" w:rsidR="00000000" w:rsidRPr="00000000">
        <w:rPr>
          <w:rtl w:val="0"/>
        </w:rPr>
        <w:br w:type="textWrapping"/>
      </w:r>
    </w:p>
    <w:p w:rsidR="00000000" w:rsidDel="00000000" w:rsidP="00000000" w:rsidRDefault="00000000" w:rsidRPr="00000000" w14:paraId="000002E7">
      <w:pPr>
        <w:spacing w:line="312" w:lineRule="auto"/>
        <w:rPr/>
      </w:pPr>
      <w:r w:rsidDel="00000000" w:rsidR="00000000" w:rsidRPr="00000000">
        <w:rPr/>
        <w:drawing>
          <wp:inline distB="0" distT="0" distL="0" distR="0">
            <wp:extent cx="5686425" cy="1476375"/>
            <wp:effectExtent b="0" l="0" r="0" t="0"/>
            <wp:docPr id="174" name="image61.png"/>
            <a:graphic>
              <a:graphicData uri="http://schemas.openxmlformats.org/drawingml/2006/picture">
                <pic:pic>
                  <pic:nvPicPr>
                    <pic:cNvPr id="0" name="image61.png"/>
                    <pic:cNvPicPr preferRelativeResize="0"/>
                  </pic:nvPicPr>
                  <pic:blipFill>
                    <a:blip r:embed="rId139"/>
                    <a:srcRect b="0" l="0" r="0" t="0"/>
                    <a:stretch>
                      <a:fillRect/>
                    </a:stretch>
                  </pic:blipFill>
                  <pic:spPr>
                    <a:xfrm>
                      <a:off x="0" y="0"/>
                      <a:ext cx="56864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3"/>
        <w:numPr>
          <w:ilvl w:val="2"/>
          <w:numId w:val="16"/>
        </w:numPr>
        <w:ind w:left="720" w:hanging="720"/>
        <w:rPr/>
      </w:pPr>
      <w:bookmarkStart w:colFirst="0" w:colLast="0" w:name="_heading=h.3as4poj" w:id="27"/>
      <w:bookmarkEnd w:id="27"/>
      <w:r w:rsidDel="00000000" w:rsidR="00000000" w:rsidRPr="00000000">
        <w:rPr>
          <w:rtl w:val="0"/>
        </w:rPr>
        <w:t xml:space="preserve">Quy ước</w:t>
        <w:br w:type="textWrapping"/>
      </w:r>
    </w:p>
    <w:p w:rsidR="00000000" w:rsidDel="00000000" w:rsidP="00000000" w:rsidRDefault="00000000" w:rsidRPr="00000000" w14:paraId="000002E9">
      <w:pPr>
        <w:spacing w:line="312" w:lineRule="auto"/>
        <w:rPr/>
      </w:pPr>
      <w:r w:rsidDel="00000000" w:rsidR="00000000" w:rsidRPr="00000000">
        <w:rPr/>
        <w:drawing>
          <wp:inline distB="0" distT="0" distL="0" distR="0">
            <wp:extent cx="5686425" cy="1771650"/>
            <wp:effectExtent b="0" l="0" r="0" t="0"/>
            <wp:docPr id="173" name="image54.png"/>
            <a:graphic>
              <a:graphicData uri="http://schemas.openxmlformats.org/drawingml/2006/picture">
                <pic:pic>
                  <pic:nvPicPr>
                    <pic:cNvPr id="0" name="image54.png"/>
                    <pic:cNvPicPr preferRelativeResize="0"/>
                  </pic:nvPicPr>
                  <pic:blipFill>
                    <a:blip r:embed="rId140"/>
                    <a:srcRect b="0" l="0" r="0" t="0"/>
                    <a:stretch>
                      <a:fillRect/>
                    </a:stretch>
                  </pic:blipFill>
                  <pic:spPr>
                    <a:xfrm>
                      <a:off x="0" y="0"/>
                      <a:ext cx="56864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312" w:lineRule="auto"/>
        <w:rPr/>
      </w:pPr>
      <w:r w:rsidDel="00000000" w:rsidR="00000000" w:rsidRPr="00000000">
        <w:rPr>
          <w:rtl w:val="0"/>
        </w:rPr>
        <w:br w:type="textWrapping"/>
      </w:r>
    </w:p>
    <w:p w:rsidR="00000000" w:rsidDel="00000000" w:rsidP="00000000" w:rsidRDefault="00000000" w:rsidRPr="00000000" w14:paraId="000002EB">
      <w:pPr>
        <w:spacing w:line="312" w:lineRule="auto"/>
        <w:rPr>
          <w:color w:val="000000"/>
        </w:rPr>
      </w:pPr>
      <w:r w:rsidDel="00000000" w:rsidR="00000000" w:rsidRPr="00000000">
        <w:rPr>
          <w:color w:val="000000"/>
          <w:rtl w:val="0"/>
        </w:rPr>
        <w:t xml:space="preserve">Theo những mục đã cung cấp ở trên, hiện tại, ta sẽ tính thời gian ước lượng theo mô hình Basic COCOMO, với công thức cần tính lần lượt là Effort Applied (E), Development Time (D) và People Required (P).</w:t>
      </w:r>
    </w:p>
    <w:p w:rsidR="00000000" w:rsidDel="00000000" w:rsidP="00000000" w:rsidRDefault="00000000" w:rsidRPr="00000000" w14:paraId="000002EC">
      <w:pPr>
        <w:spacing w:line="312" w:lineRule="auto"/>
        <w:rPr>
          <w:color w:val="000000"/>
        </w:rPr>
      </w:pPr>
      <w:r w:rsidDel="00000000" w:rsidR="00000000" w:rsidRPr="00000000">
        <w:rPr>
          <w:color w:val="000000"/>
          <w:rtl w:val="0"/>
        </w:rPr>
        <w:t xml:space="preserve">Để tính được 3 thông số trên, ta cần biết được KLOC (1k line of code).</w:t>
      </w:r>
    </w:p>
    <w:p w:rsidR="00000000" w:rsidDel="00000000" w:rsidP="00000000" w:rsidRDefault="00000000" w:rsidRPr="00000000" w14:paraId="000002ED">
      <w:pPr>
        <w:spacing w:line="312" w:lineRule="auto"/>
        <w:rPr/>
      </w:pPr>
      <w:r w:rsidDel="00000000" w:rsidR="00000000" w:rsidRPr="00000000">
        <w:rPr>
          <w:rtl w:val="0"/>
        </w:rPr>
        <w:br w:type="textWrapping"/>
      </w:r>
    </w:p>
    <w:p w:rsidR="00000000" w:rsidDel="00000000" w:rsidP="00000000" w:rsidRDefault="00000000" w:rsidRPr="00000000" w14:paraId="000002EE">
      <w:pPr>
        <w:spacing w:line="312" w:lineRule="auto"/>
        <w:rPr>
          <w:color w:val="000000"/>
        </w:rPr>
      </w:pPr>
      <w:r w:rsidDel="00000000" w:rsidR="00000000" w:rsidRPr="00000000">
        <w:rPr>
          <w:color w:val="000000"/>
          <w:rtl w:val="0"/>
        </w:rPr>
        <w:t xml:space="preserve">Sau đây là những quy ước của các thuật ngữ trong bài này:</w:t>
      </w:r>
    </w:p>
    <w:p w:rsidR="00000000" w:rsidDel="00000000" w:rsidP="00000000" w:rsidRDefault="00000000" w:rsidRPr="00000000" w14:paraId="000002E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Unadjusted Function Points: UFP</w:t>
      </w:r>
    </w:p>
    <w:p w:rsidR="00000000" w:rsidDel="00000000" w:rsidP="00000000" w:rsidRDefault="00000000" w:rsidRPr="00000000" w14:paraId="000002F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Technical Complexity Factor: TCF</w:t>
      </w:r>
    </w:p>
    <w:p w:rsidR="00000000" w:rsidDel="00000000" w:rsidP="00000000" w:rsidRDefault="00000000" w:rsidRPr="00000000" w14:paraId="000002F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Degree of Influence: DI</w:t>
      </w:r>
    </w:p>
    <w:p w:rsidR="00000000" w:rsidDel="00000000" w:rsidP="00000000" w:rsidRDefault="00000000" w:rsidRPr="00000000" w14:paraId="000002F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312"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Unadjusted Function Point Count: UFC</w:t>
      </w:r>
    </w:p>
    <w:p w:rsidR="00000000" w:rsidDel="00000000" w:rsidP="00000000" w:rsidRDefault="00000000" w:rsidRPr="00000000" w14:paraId="000002F3">
      <w:pPr>
        <w:spacing w:line="312" w:lineRule="auto"/>
        <w:rPr/>
      </w:pPr>
      <w:r w:rsidDel="00000000" w:rsidR="00000000" w:rsidRPr="00000000">
        <w:rPr>
          <w:rtl w:val="0"/>
        </w:rPr>
        <w:br w:type="textWrapping"/>
      </w:r>
    </w:p>
    <w:p w:rsidR="00000000" w:rsidDel="00000000" w:rsidP="00000000" w:rsidRDefault="00000000" w:rsidRPr="00000000" w14:paraId="000002F4">
      <w:pPr>
        <w:spacing w:line="312" w:lineRule="auto"/>
        <w:rPr>
          <w:color w:val="000000"/>
        </w:rPr>
      </w:pPr>
      <w:r w:rsidDel="00000000" w:rsidR="00000000" w:rsidRPr="00000000">
        <w:rPr>
          <w:color w:val="000000"/>
          <w:rtl w:val="0"/>
        </w:rPr>
        <w:t xml:space="preserve">Công thức tính: </w:t>
      </w:r>
    </w:p>
    <w:p w:rsidR="00000000" w:rsidDel="00000000" w:rsidP="00000000" w:rsidRDefault="00000000" w:rsidRPr="00000000" w14:paraId="000002F5">
      <w:pPr>
        <w:rPr/>
      </w:pPr>
      <w:r w:rsidDel="00000000" w:rsidR="00000000" w:rsidRPr="00000000">
        <w:rPr/>
        <w:drawing>
          <wp:inline distB="0" distT="0" distL="0" distR="0">
            <wp:extent cx="5686425" cy="2619375"/>
            <wp:effectExtent b="0" l="0" r="0" t="0"/>
            <wp:docPr id="176" name="image58.png"/>
            <a:graphic>
              <a:graphicData uri="http://schemas.openxmlformats.org/drawingml/2006/picture">
                <pic:pic>
                  <pic:nvPicPr>
                    <pic:cNvPr id="0" name="image58.png"/>
                    <pic:cNvPicPr preferRelativeResize="0"/>
                  </pic:nvPicPr>
                  <pic:blipFill>
                    <a:blip r:embed="rId141"/>
                    <a:srcRect b="0" l="0" r="0" t="0"/>
                    <a:stretch>
                      <a:fillRect/>
                    </a:stretch>
                  </pic:blipFill>
                  <pic:spPr>
                    <a:xfrm>
                      <a:off x="0" y="0"/>
                      <a:ext cx="5686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3"/>
        <w:numPr>
          <w:ilvl w:val="2"/>
          <w:numId w:val="16"/>
        </w:numPr>
        <w:ind w:left="720" w:hanging="720"/>
        <w:rPr/>
      </w:pPr>
      <w:bookmarkStart w:colFirst="0" w:colLast="0" w:name="_heading=h.1pxezwc" w:id="28"/>
      <w:bookmarkEnd w:id="28"/>
      <w:r w:rsidDel="00000000" w:rsidR="00000000" w:rsidRPr="00000000">
        <w:rPr>
          <w:rtl w:val="0"/>
        </w:rPr>
        <w:t xml:space="preserve">Tính toán</w:t>
      </w:r>
    </w:p>
    <w:p w:rsidR="00000000" w:rsidDel="00000000" w:rsidP="00000000" w:rsidRDefault="00000000" w:rsidRPr="00000000" w14:paraId="000002F8">
      <w:pPr>
        <w:pStyle w:val="Heading5"/>
        <w:rPr/>
      </w:pPr>
      <w:bookmarkStart w:colFirst="0" w:colLast="0" w:name="_heading=h.49x2ik5" w:id="29"/>
      <w:bookmarkEnd w:id="29"/>
      <w:r w:rsidDel="00000000" w:rsidR="00000000" w:rsidRPr="00000000">
        <w:rPr>
          <w:rtl w:val="0"/>
        </w:rPr>
        <w:t xml:space="preserve">Step 1: Tính số UFC</w:t>
      </w:r>
    </w:p>
    <w:p w:rsidR="00000000" w:rsidDel="00000000" w:rsidP="00000000" w:rsidRDefault="00000000" w:rsidRPr="00000000" w14:paraId="000002F9">
      <w:pPr>
        <w:ind w:firstLine="720"/>
        <w:rPr>
          <w:color w:val="000000"/>
        </w:rPr>
      </w:pPr>
      <w:r w:rsidDel="00000000" w:rsidR="00000000" w:rsidRPr="00000000">
        <w:rPr>
          <w:color w:val="000000"/>
          <w:rtl w:val="0"/>
        </w:rPr>
        <w:t xml:space="preserve">Ở bước này, ta sẽ đếm các danh mục cần có trong mỗi hạng mục yêu cầu. Cụ thể:</w:t>
      </w:r>
    </w:p>
    <w:p w:rsidR="00000000" w:rsidDel="00000000" w:rsidP="00000000" w:rsidRDefault="00000000" w:rsidRPr="00000000" w14:paraId="000002F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input: </w:t>
        <w:br w:type="textWrapping"/>
        <w:t xml:space="preserve">External input trong phát triển phần mềm là dữ liệu đầu vào được cung cấp từ bên ngoài hệ thống, cụ thể ở đây khách hàng sẽ cung cấp gì cho team để xây dựng làm input đầu vào cho hệ thống</w:t>
        <w:br w:type="textWrapping"/>
        <w:t xml:space="preserve">Trong bài toán này, External input gồm danh sách các yêu cầu cơ bản, chức năng mà khách hàng muốn có trong hệ thống mong muốn.</w:t>
        <w:br w:type="textWrapping"/>
        <w:t xml:space="preserve">=&gt; Tổng số: 1</w:t>
      </w:r>
    </w:p>
    <w:p w:rsidR="00000000" w:rsidDel="00000000" w:rsidP="00000000" w:rsidRDefault="00000000" w:rsidRPr="00000000" w14:paraId="000002F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output</w:t>
        <w:br w:type="textWrapping"/>
        <w:t xml:space="preserve">External output kết quả được trả về cho khách hàng. External output có thể là bất kỳ loại thông tin nào được gửi từ ứng dụng phần mềm đến người dùng hoặc các hệ thống khác, chẳng hạn như báo cáo, biểu đồ…</w:t>
        <w:br w:type="textWrapping"/>
        <w:t xml:space="preserve">Trong bài toán này, External output gồm: danh sách các link quan trọng, agenda, gantt chart, yêu cầu chức năng, yêu cầu phi chức năng, product backlog, report team 1, design document, report team 2, UI UX, tài liệu thiết kế chi tiết, source code, tài liệu hướng dẫn quản trị (admin manuals), tài liệu hướng dẫn vận hành (operational manual), test case document, report test, tài liệu hướng dẫn người dùng (user manual).</w:t>
      </w:r>
    </w:p>
    <w:p w:rsidR="00000000" w:rsidDel="00000000" w:rsidP="00000000" w:rsidRDefault="00000000" w:rsidRPr="00000000" w14:paraId="000002FC">
      <w:pPr>
        <w:rPr>
          <w:color w:val="000000"/>
        </w:rPr>
      </w:pPr>
      <w:r w:rsidDel="00000000" w:rsidR="00000000" w:rsidRPr="00000000">
        <w:rPr>
          <w:color w:val="000000"/>
          <w:rtl w:val="0"/>
        </w:rPr>
        <w:t xml:space="preserve">=&gt; Tổng số: 17</w:t>
      </w:r>
    </w:p>
    <w:p w:rsidR="00000000" w:rsidDel="00000000" w:rsidP="00000000" w:rsidRDefault="00000000" w:rsidRPr="00000000" w14:paraId="000002F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inquiry</w:t>
        <w:br w:type="textWrapping"/>
        <w:t xml:space="preserve">External inquiry: là các dữ liệu đầu ra cần được kiểm chứng, cụ thể, chúng ta có thể kiểm chứng thông qua các đặc tả được cung cấp.</w:t>
      </w:r>
    </w:p>
    <w:p w:rsidR="00000000" w:rsidDel="00000000" w:rsidP="00000000" w:rsidRDefault="00000000" w:rsidRPr="00000000" w14:paraId="000002FE">
      <w:pPr>
        <w:rPr>
          <w:color w:val="000000"/>
        </w:rPr>
      </w:pPr>
      <w:r w:rsidDel="00000000" w:rsidR="00000000" w:rsidRPr="00000000">
        <w:rPr>
          <w:color w:val="000000"/>
          <w:rtl w:val="0"/>
        </w:rPr>
        <w:t xml:space="preserve">Trong bài toán này có tất cả 27 use cases.</w:t>
      </w:r>
      <w:r w:rsidDel="00000000" w:rsidR="00000000" w:rsidRPr="00000000">
        <w:rPr>
          <w:rtl w:val="0"/>
        </w:rPr>
        <w:br w:type="textWrapping"/>
      </w:r>
      <w:r w:rsidDel="00000000" w:rsidR="00000000" w:rsidRPr="00000000">
        <w:rPr>
          <w:color w:val="000000"/>
          <w:rtl w:val="0"/>
        </w:rPr>
        <w:t xml:space="preserve">=&gt; Tổng số: 27</w:t>
      </w:r>
    </w:p>
    <w:p w:rsidR="00000000" w:rsidDel="00000000" w:rsidP="00000000" w:rsidRDefault="00000000" w:rsidRPr="00000000" w14:paraId="000002F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External files: </w:t>
        <w:br w:type="textWrapping"/>
        <w:t xml:space="preserve">External files: là các file dùng để truyền thông tin tới các hệ thống khác ngoài hệ thống hiện tại sử dụng. </w:t>
      </w:r>
    </w:p>
    <w:p w:rsidR="00000000" w:rsidDel="00000000" w:rsidP="00000000" w:rsidRDefault="00000000" w:rsidRPr="00000000" w14:paraId="00000300">
      <w:pPr>
        <w:rPr>
          <w:color w:val="000000"/>
        </w:rPr>
      </w:pPr>
      <w:r w:rsidDel="00000000" w:rsidR="00000000" w:rsidRPr="00000000">
        <w:rPr>
          <w:color w:val="000000"/>
          <w:rtl w:val="0"/>
        </w:rPr>
        <w:t xml:space="preserve">Trong bài toán này, ta có truyền thông tin sang một hệ thống ngoài đó là outlook (gửi email)</w:t>
      </w:r>
    </w:p>
    <w:p w:rsidR="00000000" w:rsidDel="00000000" w:rsidP="00000000" w:rsidRDefault="00000000" w:rsidRPr="00000000" w14:paraId="00000301">
      <w:pPr>
        <w:rPr>
          <w:color w:val="000000"/>
        </w:rPr>
      </w:pPr>
      <w:r w:rsidDel="00000000" w:rsidR="00000000" w:rsidRPr="00000000">
        <w:rPr>
          <w:color w:val="000000"/>
          <w:rtl w:val="0"/>
        </w:rPr>
        <w:t xml:space="preserve">=&gt; Tổng số 1.</w:t>
      </w:r>
    </w:p>
    <w:p w:rsidR="00000000" w:rsidDel="00000000" w:rsidP="00000000" w:rsidRDefault="00000000" w:rsidRPr="00000000" w14:paraId="0000030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Internal files</w:t>
        <w:br w:type="textWrapping"/>
        <w:t xml:space="preserve">Internal files: là các file logic chính trong hệ thống xử lý. </w:t>
      </w:r>
    </w:p>
    <w:p w:rsidR="00000000" w:rsidDel="00000000" w:rsidP="00000000" w:rsidRDefault="00000000" w:rsidRPr="00000000" w14:paraId="00000303">
      <w:pPr>
        <w:rPr>
          <w:color w:val="000000"/>
        </w:rPr>
      </w:pPr>
      <w:r w:rsidDel="00000000" w:rsidR="00000000" w:rsidRPr="00000000">
        <w:rPr>
          <w:color w:val="000000"/>
          <w:rtl w:val="0"/>
        </w:rPr>
        <w:t xml:space="preserve">Trong bài toán này, chúng ta sử dụng 30 file sử dụng logic chính</w:t>
      </w:r>
      <w:r w:rsidDel="00000000" w:rsidR="00000000" w:rsidRPr="00000000">
        <w:rPr>
          <w:rtl w:val="0"/>
        </w:rPr>
        <w:br w:type="textWrapping"/>
      </w:r>
      <w:r w:rsidDel="00000000" w:rsidR="00000000" w:rsidRPr="00000000">
        <w:rPr>
          <w:color w:val="000000"/>
          <w:rtl w:val="0"/>
        </w:rPr>
        <w:t xml:space="preserve">=&gt; Tổng số 30.</w:t>
      </w:r>
    </w:p>
    <w:p w:rsidR="00000000" w:rsidDel="00000000" w:rsidP="00000000" w:rsidRDefault="00000000" w:rsidRPr="00000000" w14:paraId="00000304">
      <w:pPr>
        <w:pStyle w:val="Heading5"/>
        <w:rPr/>
      </w:pPr>
      <w:bookmarkStart w:colFirst="0" w:colLast="0" w:name="_heading=h.2p2csry" w:id="30"/>
      <w:bookmarkEnd w:id="30"/>
      <w:r w:rsidDel="00000000" w:rsidR="00000000" w:rsidRPr="00000000">
        <w:rPr>
          <w:rtl w:val="0"/>
        </w:rPr>
        <w:t xml:space="preserve">Step 2: Tính UFP</w:t>
        <w:br w:type="textWrapping"/>
      </w:r>
      <w:r w:rsidDel="00000000" w:rsidR="00000000" w:rsidRPr="00000000">
        <w:rPr/>
        <w:drawing>
          <wp:inline distB="0" distT="0" distL="0" distR="0">
            <wp:extent cx="5686425" cy="2514600"/>
            <wp:effectExtent b="0" l="0" r="0" t="0"/>
            <wp:docPr id="175" name="image66.png"/>
            <a:graphic>
              <a:graphicData uri="http://schemas.openxmlformats.org/drawingml/2006/picture">
                <pic:pic>
                  <pic:nvPicPr>
                    <pic:cNvPr id="0" name="image66.png"/>
                    <pic:cNvPicPr preferRelativeResize="0"/>
                  </pic:nvPicPr>
                  <pic:blipFill>
                    <a:blip r:embed="rId142"/>
                    <a:srcRect b="0" l="0" r="0" t="0"/>
                    <a:stretch>
                      <a:fillRect/>
                    </a:stretch>
                  </pic:blipFill>
                  <pic:spPr>
                    <a:xfrm>
                      <a:off x="0" y="0"/>
                      <a:ext cx="5686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color w:val="000000"/>
        </w:rPr>
      </w:pPr>
      <w:r w:rsidDel="00000000" w:rsidR="00000000" w:rsidRPr="00000000">
        <w:rPr>
          <w:color w:val="000000"/>
          <w:rtl w:val="0"/>
        </w:rPr>
        <w:t xml:space="preserve">Giải thích về bảng thông tin trên. Bảng thông tin đưa trên là tổng hợp các danh mục ở step 1, được sắp xếp theo 3 mức độ hiện hành (simple, average, complex). Hiện tại trong bài toán này ta sử dụng mức độ simple để tránh phức tạp và hệ thống của chúng ta cũng không quá lớn về quy mô xử lý. </w:t>
      </w:r>
    </w:p>
    <w:p w:rsidR="00000000" w:rsidDel="00000000" w:rsidP="00000000" w:rsidRDefault="00000000" w:rsidRPr="00000000" w14:paraId="00000306">
      <w:pPr>
        <w:rPr>
          <w:color w:val="000000"/>
        </w:rPr>
      </w:pPr>
      <w:r w:rsidDel="00000000" w:rsidR="00000000" w:rsidRPr="00000000">
        <w:rPr>
          <w:color w:val="000000"/>
          <w:rtl w:val="0"/>
        </w:rPr>
        <w:t xml:space="preserve">Ta có: External input (user input) có 1 file; External output (user output) có 17 files; External inquiry (user request) có 27 files; External files có 1 file; Internal files có 30 files.</w:t>
      </w:r>
    </w:p>
    <w:p w:rsidR="00000000" w:rsidDel="00000000" w:rsidP="00000000" w:rsidRDefault="00000000" w:rsidRPr="00000000" w14:paraId="00000307">
      <w:pPr>
        <w:rPr>
          <w:color w:val="000000"/>
        </w:rPr>
      </w:pPr>
      <w:r w:rsidDel="00000000" w:rsidR="00000000" w:rsidRPr="00000000">
        <w:rPr>
          <w:color w:val="000000"/>
          <w:rtl w:val="0"/>
        </w:rPr>
        <w:t xml:space="preserve">Ta sẽ nhân lần lượt các thông số matching tương ứng nhau với thông số của cột simple. </w:t>
      </w:r>
    </w:p>
    <w:p w:rsidR="00000000" w:rsidDel="00000000" w:rsidP="00000000" w:rsidRDefault="00000000" w:rsidRPr="00000000" w14:paraId="00000308">
      <w:pPr>
        <w:rPr>
          <w:color w:val="000000"/>
        </w:rPr>
      </w:pPr>
      <w:r w:rsidDel="00000000" w:rsidR="00000000" w:rsidRPr="00000000">
        <w:rPr>
          <w:color w:val="000000"/>
          <w:rtl w:val="0"/>
        </w:rPr>
        <w:t xml:space="preserve">Từ đó, ta có kết quả như sau:</w:t>
      </w:r>
    </w:p>
    <w:p w:rsidR="00000000" w:rsidDel="00000000" w:rsidP="00000000" w:rsidRDefault="00000000" w:rsidRPr="00000000" w14:paraId="00000309">
      <w:pPr>
        <w:rPr>
          <w:b w:val="1"/>
          <w:color w:val="000000"/>
        </w:rPr>
      </w:pPr>
      <w:r w:rsidDel="00000000" w:rsidR="00000000" w:rsidRPr="00000000">
        <w:rPr>
          <w:color w:val="000000"/>
          <w:rtl w:val="0"/>
        </w:rPr>
        <w:t xml:space="preserve">UFP = (1*3) + (17*4) + (27*3) + (1*7) + (30*5) =</w:t>
      </w:r>
      <w:r w:rsidDel="00000000" w:rsidR="00000000" w:rsidRPr="00000000">
        <w:rPr>
          <w:b w:val="1"/>
          <w:color w:val="000000"/>
          <w:rtl w:val="0"/>
        </w:rPr>
        <w:t xml:space="preserve"> 309</w:t>
      </w:r>
    </w:p>
    <w:p w:rsidR="00000000" w:rsidDel="00000000" w:rsidP="00000000" w:rsidRDefault="00000000" w:rsidRPr="00000000" w14:paraId="0000030A">
      <w:pPr>
        <w:pStyle w:val="Heading5"/>
        <w:rPr/>
      </w:pPr>
      <w:bookmarkStart w:colFirst="0" w:colLast="0" w:name="_heading=h.147n2zr" w:id="31"/>
      <w:bookmarkEnd w:id="31"/>
      <w:r w:rsidDel="00000000" w:rsidR="00000000" w:rsidRPr="00000000">
        <w:rPr>
          <w:rtl w:val="0"/>
        </w:rPr>
        <w:t xml:space="preserve">Step 3: Technical Complexity Factor</w:t>
      </w:r>
    </w:p>
    <w:p w:rsidR="00000000" w:rsidDel="00000000" w:rsidP="00000000" w:rsidRDefault="00000000" w:rsidRPr="00000000" w14:paraId="0000030B">
      <w:pPr>
        <w:rPr>
          <w:color w:val="000000"/>
        </w:rPr>
      </w:pPr>
      <w:r w:rsidDel="00000000" w:rsidR="00000000" w:rsidRPr="00000000">
        <w:rPr>
          <w:color w:val="000000"/>
          <w:rtl w:val="0"/>
        </w:rPr>
        <w:t xml:space="preserve">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rsidR="00000000" w:rsidDel="00000000" w:rsidP="00000000" w:rsidRDefault="00000000" w:rsidRPr="00000000" w14:paraId="0000030C">
      <w:pPr>
        <w:rPr>
          <w:color w:val="000000"/>
        </w:rPr>
      </w:pPr>
      <w:r w:rsidDel="00000000" w:rsidR="00000000" w:rsidRPr="00000000">
        <w:rPr>
          <w:color w:val="000000"/>
          <w:rtl w:val="0"/>
        </w:rPr>
        <w:t xml:space="preserve">TCF gồm 9 chỉ số và tương ứng từng chỉ số, ta sẽ nhận định và đánh giá từng danh mục trên thang điểm 5.</w:t>
      </w:r>
    </w:p>
    <w:p w:rsidR="00000000" w:rsidDel="00000000" w:rsidP="00000000" w:rsidRDefault="00000000" w:rsidRPr="00000000" w14:paraId="000003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ability of a system to handle an increasing workload or number of users without sacrificing performance.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3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Interoperability: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ease with which a system can integrate with other systems or applications.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3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measures in place to protect a system from unauthorized access or attacks.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3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Availability: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extent to which a system is available and accessible to users.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(4)</w:t>
      </w:r>
    </w:p>
    <w:p w:rsidR="00000000" w:rsidDel="00000000" w:rsidP="00000000" w:rsidRDefault="00000000" w:rsidRPr="00000000" w14:paraId="000003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Performance: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speed and efficiency with which a system performs its tasks.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(4)</w:t>
      </w:r>
    </w:p>
    <w:p w:rsidR="00000000" w:rsidDel="00000000" w:rsidP="00000000" w:rsidRDefault="00000000" w:rsidRPr="00000000" w14:paraId="000003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Maintainability: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degree to which a system can be easily modified and updated over time.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3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Reliability: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ability of a system to perform consistently and predictably without error or failure.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31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Complexity of algorithms: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complexity of the algorithms used by the system to perform its tasks.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(3)</w:t>
      </w:r>
    </w:p>
    <w:p w:rsidR="00000000" w:rsidDel="00000000" w:rsidP="00000000" w:rsidRDefault="00000000" w:rsidRPr="00000000" w14:paraId="0000031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storage requirements: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amount and complexity of data that must be stored and managed by the system.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(2)</w:t>
      </w:r>
    </w:p>
    <w:p w:rsidR="00000000" w:rsidDel="00000000" w:rsidP="00000000" w:rsidRDefault="00000000" w:rsidRPr="00000000" w14:paraId="000003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Technical skills required: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The level of technical expertise required to develop and maintain the system.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(5)</w:t>
      </w:r>
    </w:p>
    <w:p w:rsidR="00000000" w:rsidDel="00000000" w:rsidP="00000000" w:rsidRDefault="00000000" w:rsidRPr="00000000" w14:paraId="00000317">
      <w:pPr>
        <w:pStyle w:val="Heading5"/>
        <w:rPr/>
      </w:pPr>
      <w:bookmarkStart w:colFirst="0" w:colLast="0" w:name="_heading=h.3o7alnk" w:id="32"/>
      <w:bookmarkEnd w:id="32"/>
      <w:r w:rsidDel="00000000" w:rsidR="00000000" w:rsidRPr="00000000">
        <w:rPr>
          <w:rtl w:val="0"/>
        </w:rPr>
        <w:t xml:space="preserve">Step 4: Tính DI</w:t>
      </w:r>
    </w:p>
    <w:p w:rsidR="00000000" w:rsidDel="00000000" w:rsidP="00000000" w:rsidRDefault="00000000" w:rsidRPr="00000000" w14:paraId="00000318">
      <w:pPr>
        <w:rPr>
          <w:color w:val="000000"/>
        </w:rPr>
      </w:pPr>
      <w:r w:rsidDel="00000000" w:rsidR="00000000" w:rsidRPr="00000000">
        <w:rPr>
          <w:color w:val="000000"/>
          <w:rtl w:val="0"/>
        </w:rPr>
        <w:t xml:space="preserve">Degree of Influence là chỉ số đo lường mức độ ảnh hưởng mà một yếu tố có thể gây ra đến một rủi ro cụ thể. Degree of influence đánh giá mức độ ảnh hưởng của một nhân tố nào đó đối với việc xảy ra một rủi ro.</w:t>
      </w:r>
    </w:p>
    <w:p w:rsidR="00000000" w:rsidDel="00000000" w:rsidP="00000000" w:rsidRDefault="00000000" w:rsidRPr="00000000" w14:paraId="00000319">
      <w:pPr>
        <w:rPr>
          <w:color w:val="000000"/>
        </w:rPr>
      </w:pPr>
      <w:r w:rsidDel="00000000" w:rsidR="00000000" w:rsidRPr="00000000">
        <w:rPr>
          <w:color w:val="000000"/>
          <w:rtl w:val="0"/>
        </w:rPr>
        <w:t xml:space="preserve">Để tính được chỉ số Degree of Influence (DI), ta cộng tất cả các danh mục ở step 3.</w:t>
      </w:r>
    </w:p>
    <w:p w:rsidR="00000000" w:rsidDel="00000000" w:rsidP="00000000" w:rsidRDefault="00000000" w:rsidRPr="00000000" w14:paraId="0000031A">
      <w:pPr>
        <w:rPr/>
      </w:pPr>
      <w:r w:rsidDel="00000000" w:rsidR="00000000" w:rsidRPr="00000000">
        <w:rPr>
          <w:rtl w:val="0"/>
        </w:rPr>
        <w:br w:type="textWrapping"/>
      </w:r>
    </w:p>
    <w:p w:rsidR="00000000" w:rsidDel="00000000" w:rsidP="00000000" w:rsidRDefault="00000000" w:rsidRPr="00000000" w14:paraId="0000031B">
      <w:pPr>
        <w:rPr>
          <w:b w:val="1"/>
          <w:color w:val="000000"/>
        </w:rPr>
      </w:pPr>
      <w:r w:rsidDel="00000000" w:rsidR="00000000" w:rsidRPr="00000000">
        <w:rPr>
          <w:color w:val="000000"/>
          <w:rtl w:val="0"/>
        </w:rPr>
        <w:t xml:space="preserve">Ta có </w:t>
      </w:r>
      <w:r w:rsidDel="00000000" w:rsidR="00000000" w:rsidRPr="00000000">
        <w:rPr>
          <w:b w:val="1"/>
          <w:color w:val="000000"/>
          <w:rtl w:val="0"/>
        </w:rPr>
        <w:t xml:space="preserve">DI = 30</w:t>
      </w:r>
    </w:p>
    <w:p w:rsidR="00000000" w:rsidDel="00000000" w:rsidP="00000000" w:rsidRDefault="00000000" w:rsidRPr="00000000" w14:paraId="0000031C">
      <w:pPr>
        <w:pStyle w:val="Heading5"/>
        <w:rPr/>
      </w:pPr>
      <w:bookmarkStart w:colFirst="0" w:colLast="0" w:name="_heading=h.23ckvvd" w:id="33"/>
      <w:bookmarkEnd w:id="33"/>
      <w:r w:rsidDel="00000000" w:rsidR="00000000" w:rsidRPr="00000000">
        <w:rPr>
          <w:rtl w:val="0"/>
        </w:rPr>
        <w:t xml:space="preserve">Step 5: Tính TCF dựa trên DI</w:t>
      </w:r>
    </w:p>
    <w:p w:rsidR="00000000" w:rsidDel="00000000" w:rsidP="00000000" w:rsidRDefault="00000000" w:rsidRPr="00000000" w14:paraId="0000031D">
      <w:pPr>
        <w:rPr>
          <w:color w:val="000000"/>
        </w:rPr>
      </w:pPr>
      <w:r w:rsidDel="00000000" w:rsidR="00000000" w:rsidRPr="00000000">
        <w:rPr>
          <w:color w:val="000000"/>
          <w:rtl w:val="0"/>
        </w:rPr>
        <w:t xml:space="preserve">Technical Complexity Factor (TCF) là một chỉ số trong phương pháp định lượng phần mềm COCOMO II để đo lường độ phức tạp kỹ thuật của phần mềm. TCF đánh giá các yếu tố kỹ thuật như khả năng tái sử dụng code, tầm quan trọng của hệ thống, khả năng mở rộng và bảo trì, giao diện người dùng, tích hợp với các ứng dụng khác, độ tin cậy và sự an toàn.</w:t>
      </w:r>
    </w:p>
    <w:p w:rsidR="00000000" w:rsidDel="00000000" w:rsidP="00000000" w:rsidRDefault="00000000" w:rsidRPr="00000000" w14:paraId="0000031E">
      <w:pPr>
        <w:rPr/>
      </w:pPr>
      <w:r w:rsidDel="00000000" w:rsidR="00000000" w:rsidRPr="00000000">
        <w:rPr>
          <w:rtl w:val="0"/>
        </w:rPr>
        <w:br w:type="textWrapping"/>
      </w:r>
    </w:p>
    <w:p w:rsidR="00000000" w:rsidDel="00000000" w:rsidP="00000000" w:rsidRDefault="00000000" w:rsidRPr="00000000" w14:paraId="0000031F">
      <w:pPr>
        <w:ind w:firstLine="720"/>
        <w:rPr>
          <w:b w:val="1"/>
          <w:color w:val="000000"/>
        </w:rPr>
      </w:pPr>
      <w:r w:rsidDel="00000000" w:rsidR="00000000" w:rsidRPr="00000000">
        <w:rPr>
          <w:b w:val="1"/>
          <w:color w:val="000000"/>
          <w:rtl w:val="0"/>
        </w:rPr>
        <w:t xml:space="preserve">TCF = 0.65 * 0.01 * DI = 0.65 * 0.01 * 30 = 0.195</w:t>
      </w:r>
    </w:p>
    <w:p w:rsidR="00000000" w:rsidDel="00000000" w:rsidP="00000000" w:rsidRDefault="00000000" w:rsidRPr="00000000" w14:paraId="00000320">
      <w:pPr>
        <w:pStyle w:val="Heading5"/>
        <w:rPr/>
      </w:pPr>
      <w:bookmarkStart w:colFirst="0" w:colLast="0" w:name="_heading=h.ihv636" w:id="34"/>
      <w:bookmarkEnd w:id="34"/>
      <w:r w:rsidDel="00000000" w:rsidR="00000000" w:rsidRPr="00000000">
        <w:rPr>
          <w:rtl w:val="0"/>
        </w:rPr>
        <w:t xml:space="preserve">Step 6: Tính FP</w:t>
      </w:r>
    </w:p>
    <w:p w:rsidR="00000000" w:rsidDel="00000000" w:rsidP="00000000" w:rsidRDefault="00000000" w:rsidRPr="00000000" w14:paraId="00000321">
      <w:pPr>
        <w:rPr>
          <w:color w:val="000000"/>
        </w:rPr>
      </w:pPr>
      <w:r w:rsidDel="00000000" w:rsidR="00000000" w:rsidRPr="00000000">
        <w:rPr>
          <w:color w:val="000000"/>
          <w:rtl w:val="0"/>
        </w:rPr>
        <w:t xml:space="preserve">Function Point đánh giá kích thước của một hệ thống phần mềm bằng cách đếm và gán điểm cho các yêu cầu chức năng của hệ thống.</w:t>
      </w:r>
    </w:p>
    <w:p w:rsidR="00000000" w:rsidDel="00000000" w:rsidP="00000000" w:rsidRDefault="00000000" w:rsidRPr="00000000" w14:paraId="00000322">
      <w:pPr>
        <w:rPr/>
      </w:pPr>
      <w:r w:rsidDel="00000000" w:rsidR="00000000" w:rsidRPr="00000000">
        <w:rPr>
          <w:rtl w:val="0"/>
        </w:rPr>
        <w:br w:type="textWrapping"/>
      </w:r>
    </w:p>
    <w:p w:rsidR="00000000" w:rsidDel="00000000" w:rsidP="00000000" w:rsidRDefault="00000000" w:rsidRPr="00000000" w14:paraId="00000323">
      <w:pPr>
        <w:rPr>
          <w:b w:val="1"/>
          <w:color w:val="000000"/>
        </w:rPr>
      </w:pPr>
      <w:r w:rsidDel="00000000" w:rsidR="00000000" w:rsidRPr="00000000">
        <w:rPr>
          <w:b w:val="1"/>
          <w:color w:val="000000"/>
          <w:rtl w:val="0"/>
        </w:rPr>
        <w:t xml:space="preserve">             FP = UFP * TCF = 309 * 0.195 = 60</w:t>
      </w:r>
    </w:p>
    <w:p w:rsidR="00000000" w:rsidDel="00000000" w:rsidP="00000000" w:rsidRDefault="00000000" w:rsidRPr="00000000" w14:paraId="00000324">
      <w:pPr>
        <w:pStyle w:val="Heading5"/>
        <w:rPr/>
      </w:pPr>
      <w:bookmarkStart w:colFirst="0" w:colLast="0" w:name="_heading=h.32hioqz" w:id="35"/>
      <w:bookmarkEnd w:id="35"/>
      <w:r w:rsidDel="00000000" w:rsidR="00000000" w:rsidRPr="00000000">
        <w:rPr>
          <w:rtl w:val="0"/>
        </w:rPr>
        <w:t xml:space="preserve">Step 7: Tính KLOC</w:t>
      </w:r>
    </w:p>
    <w:p w:rsidR="00000000" w:rsidDel="00000000" w:rsidP="00000000" w:rsidRDefault="00000000" w:rsidRPr="00000000" w14:paraId="00000325">
      <w:pPr>
        <w:ind w:firstLine="720"/>
        <w:rPr>
          <w:color w:val="000000"/>
        </w:rPr>
      </w:pPr>
      <w:r w:rsidDel="00000000" w:rsidR="00000000" w:rsidRPr="00000000">
        <w:rPr>
          <w:color w:val="000000"/>
          <w:rtl w:val="0"/>
        </w:rPr>
        <w:t xml:space="preserve">Cuối cùng, KLOC là viết tắt của Kilolines of Code, tức là đo lường kích thước của một chương trình máy tính bằng số lượng các dòng code. KLOC là một trong những phương pháp đo lường kích thước phần mềm phổ biến được sử dụng trong quản lý dự án phần mềm. KLOC được tính bằng cách đếm số lượng dòng code trong mã nguồn của chương trình máy tính. Để tính toán KLOC, mỗi dòng code chỉ được tính một lần, bao gồm cả các dòng chú thích và khoảng trống không cần thiết.</w:t>
      </w:r>
      <w:r w:rsidDel="00000000" w:rsidR="00000000" w:rsidRPr="00000000">
        <w:rPr>
          <w:rtl w:val="0"/>
        </w:rPr>
        <w:br w:type="textWrapping"/>
        <w:br w:type="textWrapping"/>
        <w:tab/>
      </w:r>
      <w:r w:rsidDel="00000000" w:rsidR="00000000" w:rsidRPr="00000000">
        <w:rPr>
          <w:color w:val="000000"/>
          <w:rtl w:val="0"/>
        </w:rPr>
        <w:t xml:space="preserve">Dự án này được dự định viết bằng ngôn ngữ NodeJS, vì thế LOC/FP (theo google) là 53.</w:t>
      </w:r>
    </w:p>
    <w:p w:rsidR="00000000" w:rsidDel="00000000" w:rsidP="00000000" w:rsidRDefault="00000000" w:rsidRPr="00000000" w14:paraId="00000326">
      <w:pPr>
        <w:ind w:firstLine="720"/>
        <w:rPr>
          <w:color w:val="000000"/>
        </w:rPr>
      </w:pPr>
      <w:r w:rsidDel="00000000" w:rsidR="00000000" w:rsidRPr="00000000">
        <w:rPr>
          <w:color w:val="000000"/>
          <w:rtl w:val="0"/>
        </w:rPr>
        <w:t xml:space="preserve">Vì thế, ta có kết quả KLOC như sau: </w:t>
      </w:r>
    </w:p>
    <w:p w:rsidR="00000000" w:rsidDel="00000000" w:rsidP="00000000" w:rsidRDefault="00000000" w:rsidRPr="00000000" w14:paraId="00000327">
      <w:pPr>
        <w:ind w:firstLine="720"/>
        <w:rPr/>
      </w:pPr>
      <w:r w:rsidDel="00000000" w:rsidR="00000000" w:rsidRPr="00000000">
        <w:rPr/>
        <w:drawing>
          <wp:inline distB="0" distT="0" distL="0" distR="0">
            <wp:extent cx="5686425" cy="1133475"/>
            <wp:effectExtent b="0" l="0" r="0" t="0"/>
            <wp:docPr id="178" name="image59.png"/>
            <a:graphic>
              <a:graphicData uri="http://schemas.openxmlformats.org/drawingml/2006/picture">
                <pic:pic>
                  <pic:nvPicPr>
                    <pic:cNvPr id="0" name="image59.png"/>
                    <pic:cNvPicPr preferRelativeResize="0"/>
                  </pic:nvPicPr>
                  <pic:blipFill>
                    <a:blip r:embed="rId143"/>
                    <a:srcRect b="0" l="0" r="0" t="0"/>
                    <a:stretch>
                      <a:fillRect/>
                    </a:stretch>
                  </pic:blipFill>
                  <pic:spPr>
                    <a:xfrm>
                      <a:off x="0" y="0"/>
                      <a:ext cx="56864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br w:type="textWrapping"/>
      </w:r>
    </w:p>
    <w:p w:rsidR="00000000" w:rsidDel="00000000" w:rsidP="00000000" w:rsidRDefault="00000000" w:rsidRPr="00000000" w14:paraId="00000329">
      <w:pPr>
        <w:pStyle w:val="Heading3"/>
        <w:numPr>
          <w:ilvl w:val="2"/>
          <w:numId w:val="16"/>
        </w:numPr>
        <w:ind w:left="720" w:hanging="720"/>
        <w:rPr/>
      </w:pPr>
      <w:bookmarkStart w:colFirst="0" w:colLast="0" w:name="_heading=h.1hmsyys" w:id="36"/>
      <w:bookmarkEnd w:id="36"/>
      <w:r w:rsidDel="00000000" w:rsidR="00000000" w:rsidRPr="00000000">
        <w:rPr>
          <w:rtl w:val="0"/>
        </w:rPr>
        <w:t xml:space="preserve">Kết luận</w:t>
      </w:r>
    </w:p>
    <w:p w:rsidR="00000000" w:rsidDel="00000000" w:rsidP="00000000" w:rsidRDefault="00000000" w:rsidRPr="00000000" w14:paraId="0000032A">
      <w:pPr>
        <w:rPr>
          <w:color w:val="000000"/>
        </w:rPr>
      </w:pPr>
      <w:r w:rsidDel="00000000" w:rsidR="00000000" w:rsidRPr="00000000">
        <w:rPr>
          <w:color w:val="000000"/>
          <w:rtl w:val="0"/>
        </w:rPr>
        <w:t xml:space="preserve">Ta có 3 phương pháp tính ra E tuỳ thuộc vào 3 loại mô hình.</w:t>
      </w:r>
    </w:p>
    <w:p w:rsidR="00000000" w:rsidDel="00000000" w:rsidP="00000000" w:rsidRDefault="00000000" w:rsidRPr="00000000" w14:paraId="0000032B">
      <w:pPr>
        <w:rPr/>
      </w:pPr>
      <w:r w:rsidDel="00000000" w:rsidR="00000000" w:rsidRPr="00000000">
        <w:rPr/>
        <w:drawing>
          <wp:inline distB="0" distT="0" distL="0" distR="0">
            <wp:extent cx="5686425" cy="2105025"/>
            <wp:effectExtent b="0" l="0" r="0" t="0"/>
            <wp:docPr id="177" name="image57.png"/>
            <a:graphic>
              <a:graphicData uri="http://schemas.openxmlformats.org/drawingml/2006/picture">
                <pic:pic>
                  <pic:nvPicPr>
                    <pic:cNvPr id="0" name="image57.png"/>
                    <pic:cNvPicPr preferRelativeResize="0"/>
                  </pic:nvPicPr>
                  <pic:blipFill>
                    <a:blip r:embed="rId144"/>
                    <a:srcRect b="0" l="0" r="0" t="0"/>
                    <a:stretch>
                      <a:fillRect/>
                    </a:stretch>
                  </pic:blipFill>
                  <pic:spPr>
                    <a:xfrm>
                      <a:off x="0" y="0"/>
                      <a:ext cx="56864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br w:type="textWrapping"/>
      </w:r>
    </w:p>
    <w:p w:rsidR="00000000" w:rsidDel="00000000" w:rsidP="00000000" w:rsidRDefault="00000000" w:rsidRPr="00000000" w14:paraId="0000032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Trong bài toán này, ta dùng mô hình semi-detached mode.</w:t>
      </w:r>
    </w:p>
    <w:p w:rsidR="00000000" w:rsidDel="00000000" w:rsidP="00000000" w:rsidRDefault="00000000" w:rsidRPr="00000000" w14:paraId="0000032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Suy ra, ta có các kết quả sau đây: </w:t>
      </w:r>
    </w:p>
    <w:p w:rsidR="00000000" w:rsidDel="00000000" w:rsidP="00000000" w:rsidRDefault="00000000" w:rsidRPr="00000000" w14:paraId="0000032F">
      <w:pPr>
        <w:rPr/>
      </w:pPr>
      <w:r w:rsidDel="00000000" w:rsidR="00000000" w:rsidRPr="00000000">
        <w:rPr/>
        <w:drawing>
          <wp:inline distB="0" distT="0" distL="0" distR="0">
            <wp:extent cx="5686425" cy="2009775"/>
            <wp:effectExtent b="0" l="0" r="0" t="0"/>
            <wp:docPr id="180" name="image64.png"/>
            <a:graphic>
              <a:graphicData uri="http://schemas.openxmlformats.org/drawingml/2006/picture">
                <pic:pic>
                  <pic:nvPicPr>
                    <pic:cNvPr id="0" name="image64.png"/>
                    <pic:cNvPicPr preferRelativeResize="0"/>
                  </pic:nvPicPr>
                  <pic:blipFill>
                    <a:blip r:embed="rId145"/>
                    <a:srcRect b="0" l="0" r="0" t="0"/>
                    <a:stretch>
                      <a:fillRect/>
                    </a:stretch>
                  </pic:blipFill>
                  <pic:spPr>
                    <a:xfrm>
                      <a:off x="0" y="0"/>
                      <a:ext cx="56864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br w:type="textWrapping"/>
      </w:r>
    </w:p>
    <w:p w:rsidR="00000000" w:rsidDel="00000000" w:rsidP="00000000" w:rsidRDefault="00000000" w:rsidRPr="00000000" w14:paraId="00000331">
      <w:pPr>
        <w:pStyle w:val="Heading3"/>
        <w:numPr>
          <w:ilvl w:val="2"/>
          <w:numId w:val="16"/>
        </w:numPr>
        <w:ind w:left="720" w:hanging="720"/>
        <w:rPr/>
      </w:pPr>
      <w:bookmarkStart w:colFirst="0" w:colLast="0" w:name="_heading=h.41mghml" w:id="37"/>
      <w:bookmarkEnd w:id="37"/>
      <w:r w:rsidDel="00000000" w:rsidR="00000000" w:rsidRPr="00000000">
        <w:rPr>
          <w:rtl w:val="0"/>
        </w:rPr>
        <w:t xml:space="preserve">References</w:t>
      </w:r>
    </w:p>
    <w:p w:rsidR="00000000" w:rsidDel="00000000" w:rsidP="00000000" w:rsidRDefault="00000000" w:rsidRPr="00000000" w14:paraId="00000332">
      <w:pPr>
        <w:rPr/>
      </w:pPr>
      <w:hyperlink r:id="rId146">
        <w:r w:rsidDel="00000000" w:rsidR="00000000" w:rsidRPr="00000000">
          <w:rPr>
            <w:rFonts w:ascii="Times New Roman" w:cs="Times New Roman" w:eastAsia="Times New Roman" w:hAnsi="Times New Roman"/>
            <w:color w:val="0000ff"/>
            <w:sz w:val="22"/>
            <w:szCs w:val="22"/>
            <w:u w:val="single"/>
            <w:rtl w:val="0"/>
          </w:rPr>
          <w:t xml:space="preserve">Phat Trien DAPM - Google Drive</w:t>
        </w:r>
      </w:hyperlink>
      <w:r w:rsidDel="00000000" w:rsidR="00000000" w:rsidRPr="00000000">
        <w:rPr>
          <w:rtl w:val="0"/>
        </w:rPr>
      </w:r>
    </w:p>
    <w:p w:rsidR="00000000" w:rsidDel="00000000" w:rsidP="00000000" w:rsidRDefault="00000000" w:rsidRPr="00000000" w14:paraId="00000333">
      <w:pPr>
        <w:rPr/>
      </w:pPr>
      <w:r w:rsidDel="00000000" w:rsidR="00000000" w:rsidRPr="00000000">
        <w:rPr>
          <w:rtl w:val="0"/>
        </w:rPr>
        <w:br w:type="textWrapping"/>
      </w:r>
    </w:p>
    <w:p w:rsidR="00000000" w:rsidDel="00000000" w:rsidP="00000000" w:rsidRDefault="00000000" w:rsidRPr="00000000" w14:paraId="00000334">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335">
      <w:pPr>
        <w:pStyle w:val="Heading1"/>
        <w:numPr>
          <w:ilvl w:val="0"/>
          <w:numId w:val="13"/>
        </w:numPr>
        <w:ind w:left="0" w:firstLine="0"/>
        <w:rPr/>
      </w:pPr>
      <w:bookmarkStart w:colFirst="0" w:colLast="0" w:name="_heading=h.2grqrue" w:id="38"/>
      <w:bookmarkEnd w:id="38"/>
      <w:r w:rsidDel="00000000" w:rsidR="00000000" w:rsidRPr="00000000">
        <w:rPr>
          <w:rtl w:val="0"/>
        </w:rPr>
        <w:t xml:space="preserve">PHÂN TÍCH - THIẾT KẾ</w:t>
      </w:r>
    </w:p>
    <w:p w:rsidR="00000000" w:rsidDel="00000000" w:rsidP="00000000" w:rsidRDefault="00000000" w:rsidRPr="00000000" w14:paraId="00000336">
      <w:pPr>
        <w:pStyle w:val="Heading2"/>
        <w:numPr>
          <w:ilvl w:val="1"/>
          <w:numId w:val="13"/>
        </w:numPr>
        <w:spacing w:after="0" w:before="0" w:line="360" w:lineRule="auto"/>
        <w:ind w:left="718" w:hanging="576"/>
        <w:rPr/>
      </w:pPr>
      <w:bookmarkStart w:colFirst="0" w:colLast="0" w:name="_heading=h.vx1227" w:id="39"/>
      <w:bookmarkEnd w:id="39"/>
      <w:r w:rsidDel="00000000" w:rsidR="00000000" w:rsidRPr="00000000">
        <w:rPr>
          <w:rtl w:val="0"/>
        </w:rPr>
        <w:t xml:space="preserve">Use Case tổng quát</w:t>
      </w:r>
    </w:p>
    <w:p w:rsidR="00000000" w:rsidDel="00000000" w:rsidP="00000000" w:rsidRDefault="00000000" w:rsidRPr="00000000" w14:paraId="00000337">
      <w:pPr>
        <w:keepNext w:val="1"/>
        <w:spacing w:line="360" w:lineRule="auto"/>
        <w:jc w:val="center"/>
        <w:rPr/>
      </w:pPr>
      <w:r w:rsidDel="00000000" w:rsidR="00000000" w:rsidRPr="00000000">
        <w:rPr/>
        <w:drawing>
          <wp:inline distB="0" distT="0" distL="0" distR="0">
            <wp:extent cx="5700427" cy="3776245"/>
            <wp:effectExtent b="0" l="0" r="0" t="0"/>
            <wp:docPr descr="Diagram&#10;&#10;Description automatically generated" id="179" name="image68.png"/>
            <a:graphic>
              <a:graphicData uri="http://schemas.openxmlformats.org/drawingml/2006/picture">
                <pic:pic>
                  <pic:nvPicPr>
                    <pic:cNvPr descr="Diagram&#10;&#10;Description automatically generated" id="0" name="image68.png"/>
                    <pic:cNvPicPr preferRelativeResize="0"/>
                  </pic:nvPicPr>
                  <pic:blipFill>
                    <a:blip r:embed="rId147"/>
                    <a:srcRect b="0" l="0" r="0" t="0"/>
                    <a:stretch>
                      <a:fillRect/>
                    </a:stretch>
                  </pic:blipFill>
                  <pic:spPr>
                    <a:xfrm>
                      <a:off x="0" y="0"/>
                      <a:ext cx="5700427" cy="377624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2.1 Use Case tổng quát</w:t>
      </w:r>
    </w:p>
    <w:p w:rsidR="00000000" w:rsidDel="00000000" w:rsidP="00000000" w:rsidRDefault="00000000" w:rsidRPr="00000000" w14:paraId="00000339">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1v1yuxt" w:id="41"/>
      <w:bookmarkEnd w:id="41"/>
      <w:r w:rsidDel="00000000" w:rsidR="00000000" w:rsidRPr="00000000">
        <w:rPr>
          <w:rFonts w:ascii="Times New Roman" w:cs="Times New Roman" w:eastAsia="Times New Roman" w:hAnsi="Times New Roman"/>
          <w:rtl w:val="0"/>
        </w:rPr>
        <w:t xml:space="preserve">U</w:t>
      </w:r>
      <w:r w:rsidDel="00000000" w:rsidR="00000000" w:rsidRPr="00000000">
        <w:rPr>
          <w:rFonts w:ascii="Times New Roman" w:cs="Times New Roman" w:eastAsia="Times New Roman" w:hAnsi="Times New Roman"/>
          <w:b w:val="0"/>
          <w:rtl w:val="0"/>
        </w:rPr>
        <w:t xml:space="preserve">se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b w:val="0"/>
          <w:rtl w:val="0"/>
        </w:rPr>
        <w:t xml:space="preserve">ase</w:t>
      </w:r>
      <w:r w:rsidDel="00000000" w:rsidR="00000000" w:rsidRPr="00000000">
        <w:rPr>
          <w:rFonts w:ascii="Times New Roman" w:cs="Times New Roman" w:eastAsia="Times New Roman" w:hAnsi="Times New Roman"/>
          <w:rtl w:val="0"/>
        </w:rPr>
        <w:t xml:space="preserve"> chi tiết của actor sinh viên</w:t>
      </w:r>
    </w:p>
    <w:p w:rsidR="00000000" w:rsidDel="00000000" w:rsidP="00000000" w:rsidRDefault="00000000" w:rsidRPr="00000000" w14:paraId="0000033A">
      <w:pPr>
        <w:keepNext w:val="1"/>
        <w:spacing w:line="360" w:lineRule="auto"/>
        <w:jc w:val="center"/>
        <w:rPr/>
      </w:pPr>
      <w:r w:rsidDel="00000000" w:rsidR="00000000" w:rsidRPr="00000000">
        <w:rPr/>
        <w:drawing>
          <wp:inline distB="114300" distT="114300" distL="114300" distR="114300">
            <wp:extent cx="4916331" cy="3129636"/>
            <wp:effectExtent b="0" l="0" r="0" t="0"/>
            <wp:docPr descr="Diagram&#10;&#10;Description automatically generated" id="183" name="image60.png"/>
            <a:graphic>
              <a:graphicData uri="http://schemas.openxmlformats.org/drawingml/2006/picture">
                <pic:pic>
                  <pic:nvPicPr>
                    <pic:cNvPr descr="Diagram&#10;&#10;Description automatically generated" id="0" name="image60.png"/>
                    <pic:cNvPicPr preferRelativeResize="0"/>
                  </pic:nvPicPr>
                  <pic:blipFill>
                    <a:blip r:embed="rId148"/>
                    <a:srcRect b="0" l="0" r="0" t="0"/>
                    <a:stretch>
                      <a:fillRect/>
                    </a:stretch>
                  </pic:blipFill>
                  <pic:spPr>
                    <a:xfrm>
                      <a:off x="0" y="0"/>
                      <a:ext cx="4916331" cy="3129636"/>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2.2 Use case chi tiết của actor sinh viên</w:t>
      </w:r>
    </w:p>
    <w:p w:rsidR="00000000" w:rsidDel="00000000" w:rsidP="00000000" w:rsidRDefault="00000000" w:rsidRPr="00000000" w14:paraId="0000033C">
      <w:pPr>
        <w:pStyle w:val="Heading3"/>
        <w:numPr>
          <w:ilvl w:val="2"/>
          <w:numId w:val="2"/>
        </w:numPr>
        <w:spacing w:after="0" w:before="0" w:line="360" w:lineRule="auto"/>
        <w:ind w:left="2160" w:hanging="360"/>
        <w:rPr/>
      </w:pPr>
      <w:bookmarkStart w:colFirst="0" w:colLast="0" w:name="_heading=h.2u6wntf" w:id="43"/>
      <w:bookmarkEnd w:id="43"/>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w:t>
      </w:r>
      <w:r w:rsidDel="00000000" w:rsidR="00000000" w:rsidRPr="00000000">
        <w:rPr>
          <w:rtl w:val="0"/>
        </w:rPr>
        <w:t xml:space="preserve">giáo viên</w:t>
      </w:r>
    </w:p>
    <w:p w:rsidR="00000000" w:rsidDel="00000000" w:rsidP="00000000" w:rsidRDefault="00000000" w:rsidRPr="00000000" w14:paraId="0000033D">
      <w:pPr>
        <w:keepNext w:val="1"/>
        <w:spacing w:line="360" w:lineRule="auto"/>
        <w:jc w:val="center"/>
        <w:rPr/>
      </w:pPr>
      <w:r w:rsidDel="00000000" w:rsidR="00000000" w:rsidRPr="00000000">
        <w:rPr/>
        <w:drawing>
          <wp:inline distB="0" distT="0" distL="0" distR="0">
            <wp:extent cx="4999523" cy="3676118"/>
            <wp:effectExtent b="0" l="0" r="0" t="0"/>
            <wp:docPr descr="Diagram&#10;&#10;Description automatically generated" id="181" name="image69.png"/>
            <a:graphic>
              <a:graphicData uri="http://schemas.openxmlformats.org/drawingml/2006/picture">
                <pic:pic>
                  <pic:nvPicPr>
                    <pic:cNvPr descr="Diagram&#10;&#10;Description automatically generated" id="0" name="image69.png"/>
                    <pic:cNvPicPr preferRelativeResize="0"/>
                  </pic:nvPicPr>
                  <pic:blipFill>
                    <a:blip r:embed="rId149"/>
                    <a:srcRect b="0" l="0" r="0" t="0"/>
                    <a:stretch>
                      <a:fillRect/>
                    </a:stretch>
                  </pic:blipFill>
                  <pic:spPr>
                    <a:xfrm>
                      <a:off x="0" y="0"/>
                      <a:ext cx="4999523" cy="3676118"/>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2.3 Use case chi tiết của actor giáo viên</w:t>
      </w:r>
    </w:p>
    <w:p w:rsidR="00000000" w:rsidDel="00000000" w:rsidP="00000000" w:rsidRDefault="00000000" w:rsidRPr="00000000" w14:paraId="0000033F">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3tbugp1" w:id="45"/>
      <w:bookmarkEnd w:id="45"/>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bộ môn</w:t>
      </w:r>
    </w:p>
    <w:p w:rsidR="00000000" w:rsidDel="00000000" w:rsidP="00000000" w:rsidRDefault="00000000" w:rsidRPr="00000000" w14:paraId="00000340">
      <w:pPr>
        <w:keepNext w:val="1"/>
        <w:spacing w:line="360" w:lineRule="auto"/>
        <w:jc w:val="center"/>
        <w:rPr/>
      </w:pPr>
      <w:r w:rsidDel="00000000" w:rsidR="00000000" w:rsidRPr="00000000">
        <w:rPr>
          <w:rFonts w:ascii="Times New Roman" w:cs="Times New Roman" w:eastAsia="Times New Roman" w:hAnsi="Times New Roman"/>
        </w:rPr>
        <w:drawing>
          <wp:inline distB="114300" distT="114300" distL="114300" distR="114300">
            <wp:extent cx="5480063" cy="3849530"/>
            <wp:effectExtent b="0" l="0" r="0" t="0"/>
            <wp:docPr descr="Diagram, schematic&#10;&#10;Description automatically generated" id="182" name="image67.png"/>
            <a:graphic>
              <a:graphicData uri="http://schemas.openxmlformats.org/drawingml/2006/picture">
                <pic:pic>
                  <pic:nvPicPr>
                    <pic:cNvPr descr="Diagram, schematic&#10;&#10;Description automatically generated" id="0" name="image67.png"/>
                    <pic:cNvPicPr preferRelativeResize="0"/>
                  </pic:nvPicPr>
                  <pic:blipFill>
                    <a:blip r:embed="rId150"/>
                    <a:srcRect b="0" l="0" r="0" t="0"/>
                    <a:stretch>
                      <a:fillRect/>
                    </a:stretch>
                  </pic:blipFill>
                  <pic:spPr>
                    <a:xfrm>
                      <a:off x="0" y="0"/>
                      <a:ext cx="5480063" cy="384953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2.4 Use case chi tiết của actor bộ môn</w:t>
      </w:r>
    </w:p>
    <w:p w:rsidR="00000000" w:rsidDel="00000000" w:rsidP="00000000" w:rsidRDefault="00000000" w:rsidRPr="00000000" w14:paraId="00000342">
      <w:pPr>
        <w:pStyle w:val="Heading3"/>
        <w:numPr>
          <w:ilvl w:val="2"/>
          <w:numId w:val="2"/>
        </w:numPr>
        <w:spacing w:after="0" w:before="0" w:line="360" w:lineRule="auto"/>
        <w:ind w:left="2160" w:hanging="360"/>
        <w:rPr>
          <w:rFonts w:ascii="Times New Roman" w:cs="Times New Roman" w:eastAsia="Times New Roman" w:hAnsi="Times New Roman"/>
        </w:rPr>
      </w:pPr>
      <w:bookmarkStart w:colFirst="0" w:colLast="0" w:name="_heading=h.nmf14n" w:id="47"/>
      <w:bookmarkEnd w:id="47"/>
      <w:r w:rsidDel="00000000" w:rsidR="00000000" w:rsidRPr="00000000">
        <w:rPr>
          <w:rtl w:val="0"/>
        </w:rPr>
        <w:t xml:space="preserve">Use Case </w:t>
      </w:r>
      <w:r w:rsidDel="00000000" w:rsidR="00000000" w:rsidRPr="00000000">
        <w:rPr>
          <w:rFonts w:ascii="Times New Roman" w:cs="Times New Roman" w:eastAsia="Times New Roman" w:hAnsi="Times New Roman"/>
          <w:rtl w:val="0"/>
        </w:rPr>
        <w:t xml:space="preserve"> chi tiết của actor văn phòng khoa</w:t>
      </w:r>
    </w:p>
    <w:p w:rsidR="00000000" w:rsidDel="00000000" w:rsidP="00000000" w:rsidRDefault="00000000" w:rsidRPr="00000000" w14:paraId="00000343">
      <w:pPr>
        <w:keepNext w:val="1"/>
        <w:spacing w:line="360" w:lineRule="auto"/>
        <w:jc w:val="center"/>
        <w:rPr/>
      </w:pPr>
      <w:r w:rsidDel="00000000" w:rsidR="00000000" w:rsidRPr="00000000">
        <w:rPr/>
        <w:drawing>
          <wp:inline distB="0" distT="0" distL="0" distR="0">
            <wp:extent cx="5509742" cy="3247310"/>
            <wp:effectExtent b="0" l="0" r="0" t="0"/>
            <wp:docPr descr="Diagram&#10;&#10;Description automatically generated" id="184" name="image72.png"/>
            <a:graphic>
              <a:graphicData uri="http://schemas.openxmlformats.org/drawingml/2006/picture">
                <pic:pic>
                  <pic:nvPicPr>
                    <pic:cNvPr descr="Diagram&#10;&#10;Description automatically generated" id="0" name="image72.png"/>
                    <pic:cNvPicPr preferRelativeResize="0"/>
                  </pic:nvPicPr>
                  <pic:blipFill>
                    <a:blip r:embed="rId151"/>
                    <a:srcRect b="0" l="0" r="0" t="0"/>
                    <a:stretch>
                      <a:fillRect/>
                    </a:stretch>
                  </pic:blipFill>
                  <pic:spPr>
                    <a:xfrm>
                      <a:off x="0" y="0"/>
                      <a:ext cx="5509742" cy="324731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2.5 Use case chi tiết của actor văn phòng khoa</w:t>
      </w:r>
    </w:p>
    <w:p w:rsidR="00000000" w:rsidDel="00000000" w:rsidP="00000000" w:rsidRDefault="00000000" w:rsidRPr="00000000" w14:paraId="00000345">
      <w:pPr>
        <w:pStyle w:val="Heading2"/>
        <w:numPr>
          <w:ilvl w:val="1"/>
          <w:numId w:val="13"/>
        </w:numPr>
        <w:spacing w:after="0" w:before="0" w:line="360" w:lineRule="auto"/>
        <w:ind w:left="718" w:hanging="576"/>
        <w:rPr/>
      </w:pPr>
      <w:bookmarkStart w:colFirst="0" w:colLast="0" w:name="_heading=h.1mrcu09" w:id="49"/>
      <w:bookmarkEnd w:id="49"/>
      <w:r w:rsidDel="00000000" w:rsidR="00000000" w:rsidRPr="00000000">
        <w:rPr>
          <w:rtl w:val="0"/>
        </w:rPr>
        <w:t xml:space="preserve">Đặc tả use case</w:t>
      </w:r>
    </w:p>
    <w:p w:rsidR="00000000" w:rsidDel="00000000" w:rsidP="00000000" w:rsidRDefault="00000000" w:rsidRPr="00000000" w14:paraId="0000034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34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 Đặc tả use case đăng nhập</w:t>
      </w:r>
    </w:p>
    <w:tbl>
      <w:tblPr>
        <w:tblStyle w:val="Table4"/>
        <w:tblW w:w="892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45"/>
        <w:tblGridChange w:id="0">
          <w:tblGrid>
            <w:gridCol w:w="2805"/>
            <w:gridCol w:w="871"/>
            <w:gridCol w:w="5245"/>
          </w:tblGrid>
        </w:tblGridChange>
      </w:tblGrid>
      <w:tr>
        <w:trPr>
          <w:cantSplit w:val="0"/>
          <w:trHeight w:val="20" w:hRule="atLeast"/>
          <w:tblHeader w:val="0"/>
        </w:trPr>
        <w:tc>
          <w:tcPr>
            <w:tcMar>
              <w:top w:w="100.0" w:type="dxa"/>
              <w:left w:w="100.0" w:type="dxa"/>
              <w:bottom w:w="100.0" w:type="dxa"/>
              <w:right w:w="100.0" w:type="dxa"/>
            </w:tcMar>
          </w:tcPr>
          <w:p w:rsidR="00000000" w:rsidDel="00000000" w:rsidP="00000000" w:rsidRDefault="00000000" w:rsidRPr="00000000" w14:paraId="0000034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1.1)</w:t>
            </w:r>
          </w:p>
        </w:tc>
        <w:tc>
          <w:tcPr>
            <w:gridSpan w:val="2"/>
            <w:tcMar>
              <w:top w:w="100.0" w:type="dxa"/>
              <w:left w:w="100.0" w:type="dxa"/>
              <w:bottom w:w="100.0" w:type="dxa"/>
              <w:right w:w="100.0" w:type="dxa"/>
            </w:tcMar>
          </w:tcPr>
          <w:p w:rsidR="00000000" w:rsidDel="00000000" w:rsidP="00000000" w:rsidRDefault="00000000" w:rsidRPr="00000000" w14:paraId="0000034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nhập</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3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vào hệ thống để sử dụng.</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3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3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3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cấp tài khoản thành công.</w:t>
            </w:r>
          </w:p>
          <w:p w:rsidR="00000000" w:rsidDel="00000000" w:rsidP="00000000" w:rsidRDefault="00000000" w:rsidRPr="00000000" w14:paraId="000003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nhập</w:t>
            </w:r>
          </w:p>
        </w:tc>
      </w:tr>
      <w:tr>
        <w:trPr>
          <w:cantSplit w:val="0"/>
          <w:trHeight w:val="4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3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đăng nhập thành công: Người dùng được chuyển đến trang chủ phù hợp.</w:t>
            </w:r>
          </w:p>
        </w:tc>
      </w:tr>
      <w:tr>
        <w:trPr>
          <w:cantSplit w:val="0"/>
          <w:trHeight w:val="30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3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(VPK, Bộ Môn, Giảng viên, Sinh Viên)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3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thực hiện lệnh đăng nhập.</w:t>
            </w:r>
          </w:p>
        </w:tc>
      </w:tr>
      <w:tr>
        <w:trPr>
          <w:cantSplit w:val="0"/>
          <w:trHeight w:val="2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5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35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6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đăng nhập.</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hiện form đăng nhập.</w:t>
            </w:r>
          </w:p>
        </w:tc>
      </w:tr>
      <w:tr>
        <w:trPr>
          <w:cantSplit w:val="0"/>
          <w:trHeight w:val="3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email, password và nhấn nút “Đăng nhập”.</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đăng nhập.</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chuyển người đến giao diện trang chủ thích hợp.</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37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7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7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37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7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0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nhấn thoát khỏi form đăng nhập. Use case kết thúc.</w:t>
            </w:r>
          </w:p>
        </w:tc>
      </w:tr>
      <w:tr>
        <w:trPr>
          <w:cantSplit w:val="0"/>
          <w:trHeight w:val="185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7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Hệ thống xác thực thông tin đăng nhập không thành công và hiển thị thông báo lỗi.</w:t>
            </w:r>
          </w:p>
          <w:p w:rsidR="00000000" w:rsidDel="00000000" w:rsidP="00000000" w:rsidRDefault="00000000" w:rsidRPr="00000000" w14:paraId="000003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4a.1. Thông tin email không hợp lệ hiện tin thông báo” Email không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rtl w:val="0"/>
              </w:rPr>
              <w:t xml:space="preserve">). Chuyển người dùng về bước 2.</w:t>
            </w:r>
          </w:p>
          <w:p w:rsidR="00000000" w:rsidDel="00000000" w:rsidP="00000000" w:rsidRDefault="00000000" w:rsidRPr="00000000" w14:paraId="000003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4a.2. Thông tin email để trống hiện tin thông báo” Vui lòng nhập email!”. Chuyển người dùng về bước 2.</w:t>
            </w:r>
          </w:p>
          <w:p w:rsidR="00000000" w:rsidDel="00000000" w:rsidP="00000000" w:rsidRDefault="00000000" w:rsidRPr="00000000" w14:paraId="000003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4a.3. Thông tin mật khẩu để trống hiện tin thông báo” Vui lòng nhập mật khẩu!” Chuyển người dùng về bước 2.</w:t>
            </w:r>
          </w:p>
          <w:p w:rsidR="00000000" w:rsidDel="00000000" w:rsidP="00000000" w:rsidRDefault="00000000" w:rsidRPr="00000000" w14:paraId="000003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4a.4. Thông tin mật khẩu không hợp lệ hiện tin thông báo” Sai mật khẩu!”.Chuyển người dùng về bước 2.</w:t>
            </w:r>
          </w:p>
          <w:p w:rsidR="00000000" w:rsidDel="00000000" w:rsidP="00000000" w:rsidRDefault="00000000" w:rsidRPr="00000000" w14:paraId="000003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4a.5. Người dùng chọn lệnh lấy lại mật khẩu.Use Case tiếp tục Use Case USE CASE 1-2.</w:t>
            </w:r>
          </w:p>
        </w:tc>
      </w:tr>
    </w:tbl>
    <w:p w:rsidR="00000000" w:rsidDel="00000000" w:rsidP="00000000" w:rsidRDefault="00000000" w:rsidRPr="00000000" w14:paraId="0000038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38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 Đặc tả use case lấy lại mật khẩu</w:t>
      </w:r>
    </w:p>
    <w:tbl>
      <w:tblPr>
        <w:tblStyle w:val="Table5"/>
        <w:tblW w:w="892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gridCol w:w="851"/>
        <w:gridCol w:w="5245"/>
        <w:tblGridChange w:id="0">
          <w:tblGrid>
            <w:gridCol w:w="2825"/>
            <w:gridCol w:w="851"/>
            <w:gridCol w:w="5245"/>
          </w:tblGrid>
        </w:tblGridChange>
      </w:tblGrid>
      <w:tr>
        <w:trPr>
          <w:cantSplit w:val="0"/>
          <w:trHeight w:val="16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1.2)</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38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Lấy lại mật khẩu</w:t>
            </w:r>
          </w:p>
        </w:tc>
      </w:tr>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lấy lại được mật khẩu để tiến hành đăng nhập vào hệ thống</w:t>
            </w:r>
          </w:p>
        </w:tc>
      </w:tr>
      <w:tr>
        <w:trPr>
          <w:cantSplit w:val="0"/>
          <w:trHeight w:val="4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cấp tài khoản thành công.</w:t>
            </w:r>
          </w:p>
          <w:p w:rsidR="00000000" w:rsidDel="00000000" w:rsidP="00000000" w:rsidRDefault="00000000" w:rsidRPr="00000000" w14:paraId="000003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nhập được do quên mật khẩu</w:t>
            </w:r>
          </w:p>
        </w:tc>
      </w:tr>
      <w:tr>
        <w:trPr>
          <w:cantSplit w:val="0"/>
          <w:trHeight w:val="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người dùng lấy lại được mật khẩu thành công: Người dùng được chuyển đến trang đăng nhập.</w:t>
            </w:r>
          </w:p>
        </w:tc>
      </w:tr>
      <w:tr>
        <w:trPr>
          <w:cantSplit w:val="0"/>
          <w:trHeight w:val="1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(VPK, Bộ Môn, Giảng viên, Sinh Viên)</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thực hiện lệnh lấy lại mật khẩu</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9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trang đăng nhập.</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đăng nhập.</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nhấn vào mục “Lấy lại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hiện form thông tin tài khoản đăng nhập(bao gồm email).</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E">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email của mình và nhấn  nút”Đặt lại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link thay đổi mật khẩu về email của người.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vào email và nhấn vào link thay đổi mật khẩu</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7">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thay đổi mật khẩu(bao gồm mật khẩu mới và nhập lại lần 2)</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A">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mật khẩu mới và nhấn nút “Đồng ý”</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đã thay đổi mật khẩu thành công</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7">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C">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form thông tin tài khoản đăng nhập. Use case kết thúc.</w:t>
            </w:r>
          </w:p>
        </w:tc>
      </w:tr>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CF">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0">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6a.1. Hệ thống xác thực thông tin tài khoản  đăng nhập không thành công và hiển thị thông báo”Email không tồn tại!”.( </w:t>
            </w:r>
            <w:r w:rsidDel="00000000" w:rsidR="00000000" w:rsidRPr="00000000">
              <w:rPr>
                <w:rFonts w:ascii="Times New Roman" w:cs="Times New Roman" w:eastAsia="Times New Roman" w:hAnsi="Times New Roman"/>
                <w:i w:val="1"/>
                <w:rtl w:val="0"/>
              </w:rPr>
              <w:t xml:space="preserve">Thông tin đăng nhập không thành công bao gồm: nhập sai định dạng và nhập email không tồn tại</w:t>
            </w:r>
            <w:r w:rsidDel="00000000" w:rsidR="00000000" w:rsidRPr="00000000">
              <w:rPr>
                <w:rFonts w:ascii="Times New Roman" w:cs="Times New Roman" w:eastAsia="Times New Roman" w:hAnsi="Times New Roman"/>
                <w:rtl w:val="0"/>
              </w:rPr>
              <w:t xml:space="preserve">). Chuyển người dùng về bước 4.</w:t>
            </w:r>
          </w:p>
          <w:p w:rsidR="00000000" w:rsidDel="00000000" w:rsidP="00000000" w:rsidRDefault="00000000" w:rsidRPr="00000000" w14:paraId="000003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6a.2. Thông tin email để trống hiện tin thông báo” Vui lòng nhập email!”. Chuyển người dùng về bước 4.</w:t>
            </w:r>
          </w:p>
          <w:p w:rsidR="00000000" w:rsidDel="00000000" w:rsidP="00000000" w:rsidRDefault="00000000" w:rsidRPr="00000000" w14:paraId="000003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email:name@e.tlu.edu.vn</w:t>
            </w:r>
            <w:r w:rsidDel="00000000" w:rsidR="00000000" w:rsidRPr="00000000">
              <w:rPr>
                <w:rtl w:val="0"/>
              </w:rPr>
            </w:r>
          </w:p>
        </w:tc>
      </w:tr>
      <w:tr>
        <w:trPr>
          <w:cantSplit w:val="0"/>
          <w:trHeight w:val="90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9a. Người dùng nhấn thoát khỏi form thay đổi mật khẩu đăng nhập. Use case kết thúc</w:t>
            </w:r>
          </w:p>
        </w:tc>
      </w:tr>
      <w:tr>
        <w:trPr>
          <w:cantSplit w:val="0"/>
          <w:trHeight w:val="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7">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3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Hệ thống xác thực thông tin  thay đổi mật khẩu đăng nhập không thành công và hiển thị thông báo”Mật khẩu không đúng yêu cầu!”.( </w:t>
            </w:r>
            <w:r w:rsidDel="00000000" w:rsidR="00000000" w:rsidRPr="00000000">
              <w:rPr>
                <w:rFonts w:ascii="Times New Roman" w:cs="Times New Roman" w:eastAsia="Times New Roman" w:hAnsi="Times New Roman"/>
                <w:i w:val="1"/>
                <w:rtl w:val="0"/>
              </w:rPr>
              <w:t xml:space="preserve">Thông tin đăng nhập không thành công bao gồm:để rỗng ,nhập sai định dạng, mật khẩu và mật khẩu nhập lần 2 khác nhau</w:t>
            </w:r>
            <w:r w:rsidDel="00000000" w:rsidR="00000000" w:rsidRPr="00000000">
              <w:rPr>
                <w:rFonts w:ascii="Times New Roman" w:cs="Times New Roman" w:eastAsia="Times New Roman" w:hAnsi="Times New Roman"/>
                <w:rtl w:val="0"/>
              </w:rPr>
              <w:t xml:space="preserve">). Chuyển người dùng về bước 8.</w:t>
            </w:r>
          </w:p>
          <w:p w:rsidR="00000000" w:rsidDel="00000000" w:rsidP="00000000" w:rsidRDefault="00000000" w:rsidRPr="00000000" w14:paraId="000003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Thông tin mật khẩu để trống hiện tin thông báo” Vui lòng nhập mật khẩu!” Chuyển người dùng về bước 8.</w:t>
            </w:r>
          </w:p>
          <w:p w:rsidR="00000000" w:rsidDel="00000000" w:rsidP="00000000" w:rsidRDefault="00000000" w:rsidRPr="00000000" w14:paraId="000003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10a.1. Thông tin nhập mật khẩu lần 2 để trống hiện tin thông báo” Vui lòng nhập mật khẩu!” Chuyển người dùng về bước 8.</w:t>
            </w:r>
          </w:p>
          <w:p w:rsidR="00000000" w:rsidDel="00000000" w:rsidP="00000000" w:rsidRDefault="00000000" w:rsidRPr="00000000" w14:paraId="000003DC">
            <w:pPr>
              <w:keepNext w:val="1"/>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mật khẩu: độ dài từ 6 đến 20 kí tự, 1  kí tự hoa, 1 kí tự thường, 1 số</w:t>
            </w:r>
          </w:p>
        </w:tc>
      </w:tr>
    </w:tbl>
    <w:p w:rsidR="00000000" w:rsidDel="00000000" w:rsidP="00000000" w:rsidRDefault="00000000" w:rsidRPr="00000000" w14:paraId="000003D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206ipza" w:id="54"/>
      <w:bookmarkEnd w:id="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3D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2.3 Đặc tả use case chọn giảng viên</w:t>
      </w:r>
    </w:p>
    <w:tbl>
      <w:tblPr>
        <w:tblStyle w:val="Table6"/>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0"/>
        <w:gridCol w:w="851"/>
        <w:gridCol w:w="5245"/>
        <w:tblGridChange w:id="0">
          <w:tblGrid>
            <w:gridCol w:w="2830"/>
            <w:gridCol w:w="851"/>
            <w:gridCol w:w="5245"/>
          </w:tblGrid>
        </w:tblGridChange>
      </w:tblGrid>
      <w:tr>
        <w:trPr>
          <w:cantSplit w:val="0"/>
          <w:trHeight w:val="27" w:hRule="atLeast"/>
          <w:tblHeader w:val="0"/>
        </w:trPr>
        <w:tc>
          <w:tcPr>
            <w:tcMar>
              <w:top w:w="100.0" w:type="dxa"/>
              <w:left w:w="100.0" w:type="dxa"/>
              <w:bottom w:w="100.0" w:type="dxa"/>
              <w:right w:w="100.0" w:type="dxa"/>
            </w:tcMar>
          </w:tcPr>
          <w:p w:rsidR="00000000" w:rsidDel="00000000" w:rsidP="00000000" w:rsidRDefault="00000000" w:rsidRPr="00000000" w14:paraId="000003D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2 )</w:t>
            </w:r>
          </w:p>
        </w:tc>
        <w:tc>
          <w:tcPr>
            <w:gridSpan w:val="2"/>
            <w:tcMar>
              <w:top w:w="100.0" w:type="dxa"/>
              <w:left w:w="100.0" w:type="dxa"/>
              <w:bottom w:w="100.0" w:type="dxa"/>
              <w:right w:w="100.0" w:type="dxa"/>
            </w:tcMar>
          </w:tcPr>
          <w:p w:rsidR="00000000" w:rsidDel="00000000" w:rsidP="00000000" w:rsidRDefault="00000000" w:rsidRPr="00000000" w14:paraId="000003E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Chọn Giảng viên </w:t>
            </w:r>
          </w:p>
        </w:tc>
      </w:tr>
      <w:tr>
        <w:trPr>
          <w:cantSplit w:val="0"/>
          <w:trHeight w:val="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3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lựa chọn Giảng viên hướng dẫn để liên hệ.</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3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3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3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5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3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được Giảng viên hướng dẫn thành công.</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3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3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chọn Giảng viên hướng dẫn</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3F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3F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3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Giảng viên hướng dẫn mình mong muốn.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lưu lại lựa chọn và hiển thị thông báo “ Thành công!”.</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0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0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0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C">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0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Giảng viên hướng dẫn..Use Case kết thúc.</w:t>
            </w:r>
          </w:p>
        </w:tc>
      </w:tr>
    </w:tbl>
    <w:p w:rsidR="00000000" w:rsidDel="00000000" w:rsidP="00000000" w:rsidRDefault="00000000" w:rsidRPr="00000000" w14:paraId="0000041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2zbgiuw" w:id="56"/>
      <w:bookmarkEnd w:id="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giảng viên hướnng dẫn</w:t>
      </w:r>
    </w:p>
    <w:p w:rsidR="00000000" w:rsidDel="00000000" w:rsidP="00000000" w:rsidRDefault="00000000" w:rsidRPr="00000000" w14:paraId="0000041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2.4 Đặc tả use case xem danh sách giảng viên</w:t>
      </w:r>
    </w:p>
    <w:tbl>
      <w:tblPr>
        <w:tblStyle w:val="Table7"/>
        <w:tblW w:w="892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245"/>
        <w:tblGridChange w:id="0">
          <w:tblGrid>
            <w:gridCol w:w="2805"/>
            <w:gridCol w:w="871"/>
            <w:gridCol w:w="5245"/>
          </w:tblGrid>
        </w:tblGridChange>
      </w:tblGrid>
      <w:tr>
        <w:trPr>
          <w:cantSplit w:val="0"/>
          <w:trHeight w:val="20" w:hRule="atLeast"/>
          <w:tblHeader w:val="0"/>
        </w:trPr>
        <w:tc>
          <w:tcPr>
            <w:tcBorders>
              <w:top w:color="000000" w:space="0" w:sz="8" w:val="single"/>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2.1 )</w:t>
            </w:r>
          </w:p>
        </w:tc>
        <w:tc>
          <w:tcPr>
            <w:gridSpan w:val="2"/>
            <w:tcBorders>
              <w:top w:color="000000" w:space="0" w:sz="8"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1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 danh sách giảng viên</w:t>
            </w:r>
          </w:p>
        </w:tc>
      </w:tr>
      <w:tr>
        <w:trPr>
          <w:cantSplit w:val="0"/>
          <w:trHeight w:val="17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xem danh sách Giảng viên hướng dẫn</w:t>
            </w:r>
          </w:p>
        </w:tc>
      </w:tr>
      <w:tr>
        <w:trPr>
          <w:cantSplit w:val="0"/>
          <w:trHeight w:val="27"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41"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xem được danh sách Giảng viên.</w:t>
            </w:r>
          </w:p>
        </w:tc>
      </w:tr>
      <w:tr>
        <w:trPr>
          <w:cantSplit w:val="0"/>
          <w:trHeight w:val="28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20"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Giảng viên hướng dẫn</w:t>
            </w:r>
          </w:p>
        </w:tc>
      </w:tr>
      <w:tr>
        <w:trPr>
          <w:cantSplit w:val="0"/>
          <w:trHeight w:val="3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2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8"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38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Giảng viên hướng dẫn.</w:t>
            </w:r>
          </w:p>
        </w:tc>
      </w:tr>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0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E">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3F">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63"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3">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5">
            <w:pPr>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44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44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2.5 Đặc tả use case liên hệ giảng viên</w:t>
      </w:r>
    </w:p>
    <w:tbl>
      <w:tblPr>
        <w:tblStyle w:val="Table8"/>
        <w:tblW w:w="892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245"/>
        <w:tblGridChange w:id="0">
          <w:tblGrid>
            <w:gridCol w:w="2805"/>
            <w:gridCol w:w="871"/>
            <w:gridCol w:w="5245"/>
          </w:tblGrid>
        </w:tblGridChange>
      </w:tblGrid>
      <w:tr>
        <w:trPr>
          <w:cantSplit w:val="0"/>
          <w:trHeight w:val="1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2.2 )</w:t>
            </w:r>
          </w:p>
        </w:tc>
        <w:tc>
          <w:tcPr>
            <w:gridSpan w:val="2"/>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4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Liên hệ Giảng viên</w:t>
            </w:r>
          </w:p>
        </w:tc>
      </w:tr>
      <w:tr>
        <w:trPr>
          <w:cantSplit w:val="0"/>
          <w:trHeight w:val="207"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được thông tin liên hệ với Giảng viên</w:t>
            </w:r>
          </w:p>
        </w:tc>
      </w:tr>
      <w:tr>
        <w:trPr>
          <w:cantSplit w:val="0"/>
          <w:trHeight w:val="17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301"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liên hệ được với Giảng viên.</w:t>
            </w:r>
          </w:p>
        </w:tc>
      </w:tr>
      <w:tr>
        <w:trPr>
          <w:cantSplit w:val="0"/>
          <w:trHeight w:val="333"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18" w:hRule="atLeast"/>
          <w:tblHeader w:val="0"/>
        </w:trPr>
        <w:tc>
          <w:tcPr>
            <w:tcBorders>
              <w:top w:color="000000" w:space="0" w:sz="8" w:val="single"/>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8"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liên hệ Giảng viên hướng dẫn</w:t>
            </w:r>
          </w:p>
        </w:tc>
      </w:tr>
      <w:tr>
        <w:trPr>
          <w:cantSplit w:val="0"/>
          <w:trHeight w:val="18" w:hRule="atLeast"/>
          <w:tblHeader w:val="0"/>
        </w:trPr>
        <w:tc>
          <w:tcPr>
            <w:tcBorders>
              <w:top w:color="000000" w:space="0" w:sz="4" w:val="single"/>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5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6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“Giảng viên”.</w:t>
            </w:r>
          </w:p>
        </w:tc>
      </w:tr>
      <w:tr>
        <w:trPr>
          <w:cantSplit w:val="0"/>
          <w:trHeight w:val="16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Giảng viên hướng dẫn.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nút “Liên hệ” đối với Giảng viên hướng dẫn mình muốn.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chuyển sinh viên đến app Outlook.</w:t>
            </w:r>
          </w:p>
        </w:tc>
      </w:tr>
      <w:tr>
        <w:trPr>
          <w:cantSplit w:val="0"/>
          <w:trHeight w:val="1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475">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2"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4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Giảng viên hướng dẫn..Use Case kết thúc.</w:t>
            </w:r>
          </w:p>
        </w:tc>
      </w:tr>
    </w:tbl>
    <w:p w:rsidR="00000000" w:rsidDel="00000000" w:rsidP="00000000" w:rsidRDefault="00000000" w:rsidRPr="00000000" w14:paraId="0000047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sqyw64" w:id="60"/>
      <w:bookmarkEnd w:id="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47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2.6 Đặc tả use case đăng kí đề tài</w:t>
      </w:r>
    </w:p>
    <w:tbl>
      <w:tblPr>
        <w:tblStyle w:val="Table9"/>
        <w:tblW w:w="8836.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15"/>
        <w:gridCol w:w="1140"/>
        <w:gridCol w:w="4981"/>
        <w:tblGridChange w:id="0">
          <w:tblGrid>
            <w:gridCol w:w="2715"/>
            <w:gridCol w:w="1140"/>
            <w:gridCol w:w="4981"/>
          </w:tblGrid>
        </w:tblGridChange>
      </w:tblGrid>
      <w:tr>
        <w:trPr>
          <w:cantSplit w:val="0"/>
          <w:trHeight w:val="18" w:hRule="atLeast"/>
          <w:tblHeader w:val="0"/>
        </w:trPr>
        <w:tc>
          <w:tcPr>
            <w:tcMar>
              <w:top w:w="100.0" w:type="dxa"/>
              <w:left w:w="100.0" w:type="dxa"/>
              <w:bottom w:w="100.0" w:type="dxa"/>
              <w:right w:w="100.0" w:type="dxa"/>
            </w:tcMar>
          </w:tcPr>
          <w:p w:rsidR="00000000" w:rsidDel="00000000" w:rsidP="00000000" w:rsidRDefault="00000000" w:rsidRPr="00000000" w14:paraId="0000047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3.1  )</w:t>
            </w:r>
          </w:p>
        </w:tc>
        <w:tc>
          <w:tcPr>
            <w:gridSpan w:val="2"/>
            <w:tcMar>
              <w:top w:w="100.0" w:type="dxa"/>
              <w:left w:w="100.0" w:type="dxa"/>
              <w:bottom w:w="100.0" w:type="dxa"/>
              <w:right w:w="100.0" w:type="dxa"/>
            </w:tcMar>
          </w:tcPr>
          <w:p w:rsidR="00000000" w:rsidDel="00000000" w:rsidP="00000000" w:rsidRDefault="00000000" w:rsidRPr="00000000" w14:paraId="0000047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ký đề tài</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 để thực hiện học phần tốt nghiệp.</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p w:rsidR="00000000" w:rsidDel="00000000" w:rsidP="00000000" w:rsidRDefault="00000000" w:rsidRPr="00000000" w14:paraId="000004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chưa đăng ký Đề tài</w:t>
            </w:r>
          </w:p>
        </w:tc>
      </w:tr>
      <w:tr>
        <w:trPr>
          <w:cantSplit w:val="0"/>
          <w:trHeight w:val="3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Đăng ký thành công!”</w:t>
            </w:r>
          </w:p>
        </w:tc>
      </w:tr>
      <w:tr>
        <w:trPr>
          <w:cantSplit w:val="0"/>
          <w:trHeight w:val="3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9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9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“Đề tài”.</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đề tài.</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của đề tài(bao gồm tên, mô tả,kiểu đồ án).</w:t>
            </w:r>
          </w:p>
        </w:tc>
      </w:tr>
      <w:tr>
        <w:trPr>
          <w:cantSplit w:val="0"/>
          <w:trHeight w:val="1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nhập thông tin đề tài của mình vào form và nhấn nút “Đăng ký”.</w:t>
            </w:r>
          </w:p>
        </w:tc>
      </w:tr>
      <w:tr>
        <w:trPr>
          <w:cantSplit w:val="0"/>
          <w:trHeight w:val="50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A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A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B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2">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B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B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Sinh Viên thoát khỏi giao diện quản lý đề tài. 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đăng ký đề tài không thành công và hiển thị thông báo lỗi.</w:t>
            </w:r>
          </w:p>
          <w:p w:rsidR="00000000" w:rsidDel="00000000" w:rsidP="00000000" w:rsidRDefault="00000000" w:rsidRPr="00000000" w14:paraId="000004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đề tài để trống hiện tin thông báo” Vui lòng nhập tên đề tài!”. Chuyển người dùng về bước 4.</w:t>
            </w:r>
          </w:p>
          <w:p w:rsidR="00000000" w:rsidDel="00000000" w:rsidP="00000000" w:rsidRDefault="00000000" w:rsidRPr="00000000" w14:paraId="000004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mô tả để trống hiện tin thông báo” Vui lòng nhập mô tả!”. Chuyển người dùng về bước 4.</w:t>
            </w:r>
          </w:p>
          <w:p w:rsidR="00000000" w:rsidDel="00000000" w:rsidP="00000000" w:rsidRDefault="00000000" w:rsidRPr="00000000" w14:paraId="000004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Nhấn thoát khỏi form đăng ký  đề tài . Use case kết thúc.</w:t>
            </w:r>
          </w:p>
          <w:p w:rsidR="00000000" w:rsidDel="00000000" w:rsidP="00000000" w:rsidRDefault="00000000" w:rsidRPr="00000000" w14:paraId="000004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4C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4C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2.7 Đặc tả use case sửa đề tài</w:t>
      </w:r>
    </w:p>
    <w:tbl>
      <w:tblPr>
        <w:tblStyle w:val="Table10"/>
        <w:tblW w:w="8776.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655"/>
        <w:gridCol w:w="915"/>
        <w:gridCol w:w="5206"/>
        <w:tblGridChange w:id="0">
          <w:tblGrid>
            <w:gridCol w:w="2655"/>
            <w:gridCol w:w="915"/>
            <w:gridCol w:w="5206"/>
          </w:tblGrid>
        </w:tblGridChange>
      </w:tblGrid>
      <w:tr>
        <w:trPr>
          <w:cantSplit w:val="0"/>
          <w:trHeight w:val="18" w:hRule="atLeast"/>
          <w:tblHeader w:val="0"/>
        </w:trPr>
        <w:tc>
          <w:tcPr>
            <w:tcMar>
              <w:top w:w="100.0" w:type="dxa"/>
              <w:left w:w="100.0" w:type="dxa"/>
              <w:bottom w:w="100.0" w:type="dxa"/>
              <w:right w:w="100.0" w:type="dxa"/>
            </w:tcMar>
          </w:tcPr>
          <w:p w:rsidR="00000000" w:rsidDel="00000000" w:rsidP="00000000" w:rsidRDefault="00000000" w:rsidRPr="00000000" w14:paraId="000004C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3.2 )</w:t>
            </w:r>
          </w:p>
        </w:tc>
        <w:tc>
          <w:tcPr>
            <w:gridSpan w:val="2"/>
            <w:tcMar>
              <w:top w:w="100.0" w:type="dxa"/>
              <w:left w:w="100.0" w:type="dxa"/>
              <w:bottom w:w="100.0" w:type="dxa"/>
              <w:right w:w="100.0" w:type="dxa"/>
            </w:tcMar>
          </w:tcPr>
          <w:p w:rsidR="00000000" w:rsidDel="00000000" w:rsidP="00000000" w:rsidRDefault="00000000" w:rsidRPr="00000000" w14:paraId="000004C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Sửa đề tài</w:t>
            </w:r>
          </w:p>
        </w:tc>
      </w:tr>
      <w:tr>
        <w:trPr>
          <w:cantSplit w:val="0"/>
          <w:trHeight w:val="1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4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sửa thông tin đề tài của mình.</w:t>
            </w:r>
          </w:p>
        </w:tc>
      </w:tr>
      <w:tr>
        <w:trPr>
          <w:cantSplit w:val="0"/>
          <w:trHeight w:val="1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4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3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4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4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4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Sửa thành công!”</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4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4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đăng ký đề tài</w:t>
            </w:r>
          </w:p>
        </w:tc>
      </w:tr>
      <w:tr>
        <w:trPr>
          <w:cantSplit w:val="0"/>
          <w:trHeight w:val="1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4D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D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“Đề tài”.</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đề tài cá nhân.</w:t>
            </w:r>
          </w:p>
        </w:tc>
      </w:tr>
      <w:tr>
        <w:trPr>
          <w:cantSplit w:val="0"/>
          <w:trHeight w:val="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“Sửa đề tài”.</w:t>
            </w:r>
          </w:p>
        </w:tc>
      </w:tr>
      <w:tr>
        <w:trPr>
          <w:cantSplit w:val="0"/>
          <w:trHeight w:val="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để chỉnh sửa thông tin của đề tài.</w:t>
            </w:r>
          </w:p>
        </w:tc>
      </w:tr>
      <w:tr>
        <w:trPr>
          <w:cantSplit w:val="0"/>
          <w:trHeight w:val="5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nhập thông tin chỉnh sửa cho đề tài của mình vào form.</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vào nút “Xác nhận”.</w:t>
            </w:r>
          </w:p>
        </w:tc>
      </w:tr>
      <w:tr>
        <w:trPr>
          <w:cantSplit w:val="0"/>
          <w:trHeight w:val="4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E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4F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F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4F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4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4F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4F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Sinh Viên thoát khỏi giao diện quản đề tài . 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F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sửa đề tài không thành công và hiển thị thông báo lỗi.</w:t>
            </w:r>
          </w:p>
          <w:p w:rsidR="00000000" w:rsidDel="00000000" w:rsidP="00000000" w:rsidRDefault="00000000" w:rsidRPr="00000000" w14:paraId="000005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đề tài để trống hiện tin thông báo” Vui lòng nhập tên đề tài!”. Chuyển người dùng về bước 4.</w:t>
            </w:r>
          </w:p>
          <w:p w:rsidR="00000000" w:rsidDel="00000000" w:rsidP="00000000" w:rsidRDefault="00000000" w:rsidRPr="00000000" w14:paraId="000005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mô tả để trống hiện tin thông báo” Vui lòng nhập mô tả!”. Chuyển người dùng về bước 4.</w:t>
            </w:r>
          </w:p>
          <w:p w:rsidR="00000000" w:rsidDel="00000000" w:rsidP="00000000" w:rsidRDefault="00000000" w:rsidRPr="00000000" w14:paraId="000005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5a.3.Nhấn thoát khỏi form sửa đề tài . Use case kết thúc.</w:t>
            </w:r>
          </w:p>
          <w:p w:rsidR="00000000" w:rsidDel="00000000" w:rsidP="00000000" w:rsidRDefault="00000000" w:rsidRPr="00000000" w14:paraId="000005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sz w:val="24"/>
                <w:szCs w:val="24"/>
                <w:rtl w:val="0"/>
              </w:rPr>
              <w:t xml:space="preserve">Phạm vi:Tên đề tài (Phạm vị 0/150 kí tự), Mô tả (Phạm vị 0/1000)</w:t>
            </w:r>
            <w:r w:rsidDel="00000000" w:rsidR="00000000" w:rsidRPr="00000000">
              <w:rPr>
                <w:rtl w:val="0"/>
              </w:rPr>
            </w:r>
          </w:p>
        </w:tc>
      </w:tr>
    </w:tbl>
    <w:p w:rsidR="00000000" w:rsidDel="00000000" w:rsidP="00000000" w:rsidRDefault="00000000" w:rsidRPr="00000000" w14:paraId="0000050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50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2.8 Đặc tả use case xác nhận hoàn thành đăng kí đề tài</w:t>
      </w:r>
    </w:p>
    <w:tbl>
      <w:tblPr>
        <w:tblStyle w:val="Table11"/>
        <w:tblW w:w="8936.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15"/>
        <w:gridCol w:w="871"/>
        <w:gridCol w:w="5250"/>
        <w:tblGridChange w:id="0">
          <w:tblGrid>
            <w:gridCol w:w="2815"/>
            <w:gridCol w:w="871"/>
            <w:gridCol w:w="5250"/>
          </w:tblGrid>
        </w:tblGridChange>
      </w:tblGrid>
      <w:tr>
        <w:trPr>
          <w:cantSplit w:val="0"/>
          <w:trHeight w:val="19" w:hRule="atLeast"/>
          <w:tblHeader w:val="0"/>
        </w:trPr>
        <w:tc>
          <w:tcPr>
            <w:tcMar>
              <w:top w:w="100.0" w:type="dxa"/>
              <w:left w:w="100.0" w:type="dxa"/>
              <w:bottom w:w="100.0" w:type="dxa"/>
              <w:right w:w="100.0" w:type="dxa"/>
            </w:tcMar>
          </w:tcPr>
          <w:p w:rsidR="00000000" w:rsidDel="00000000" w:rsidP="00000000" w:rsidRDefault="00000000" w:rsidRPr="00000000" w14:paraId="0000050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(ID:3.3 )</w:t>
            </w:r>
          </w:p>
        </w:tc>
        <w:tc>
          <w:tcPr>
            <w:gridSpan w:val="2"/>
            <w:tcMar>
              <w:top w:w="100.0" w:type="dxa"/>
              <w:left w:w="100.0" w:type="dxa"/>
              <w:bottom w:w="100.0" w:type="dxa"/>
              <w:right w:w="100.0" w:type="dxa"/>
            </w:tcMar>
          </w:tcPr>
          <w:p w:rsidR="00000000" w:rsidDel="00000000" w:rsidP="00000000" w:rsidRDefault="00000000" w:rsidRPr="00000000" w14:paraId="0000050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Xác nhận hoàn thành đăng ký đề tài</w:t>
            </w:r>
          </w:p>
        </w:tc>
      </w:tr>
      <w:tr>
        <w:trPr>
          <w:cantSplit w:val="0"/>
          <w:trHeight w:val="1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xác nhận hoàn thành đăng ký đề tài.</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5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p w:rsidR="00000000" w:rsidDel="00000000" w:rsidP="00000000" w:rsidRDefault="00000000" w:rsidRPr="00000000" w14:paraId="000005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444746"/>
                <w:highlight w:val="white"/>
                <w:rtl w:val="0"/>
              </w:rPr>
              <w:t xml:space="preserve">Sinh viên đã đăng ký đề tài</w:t>
            </w:r>
            <w:r w:rsidDel="00000000" w:rsidR="00000000" w:rsidRPr="00000000">
              <w:rPr>
                <w:rtl w:val="0"/>
              </w:rPr>
            </w:r>
          </w:p>
        </w:tc>
      </w:tr>
      <w:tr>
        <w:trPr>
          <w:cantSplit w:val="0"/>
          <w:trHeight w:val="1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nút xác nhận và nhận được thông báo “Xác nhận thành công”</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xác nhận hoàn thành đăng ký đề tài</w:t>
            </w:r>
          </w:p>
        </w:tc>
      </w:tr>
      <w:tr>
        <w:trPr>
          <w:cantSplit w:val="0"/>
          <w:trHeight w:val="2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2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“Thông báo”.</w:t>
            </w:r>
          </w:p>
        </w:tc>
      </w:tr>
      <w:tr>
        <w:trPr>
          <w:cantSplit w:val="0"/>
          <w:trHeight w:val="2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các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thông báo “Xác nhận hoàn thành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2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thông báo (bao gồm thông tin đề tài).</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2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vào nút “Xác nhận”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thông báo “Xác nhận thành công!”</w:t>
            </w:r>
          </w:p>
        </w:tc>
      </w:tr>
      <w:tr>
        <w:trPr>
          <w:cantSplit w:val="0"/>
          <w:trHeight w:val="28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3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3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3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C">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các thông báo.Use Case kết thúc.</w:t>
            </w:r>
          </w:p>
        </w:tc>
      </w:tr>
      <w:tr>
        <w:trPr>
          <w:cantSplit w:val="0"/>
          <w:trHeight w:val="2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nội dung chi tiết của thông báo.Use Case kết thúc.</w:t>
            </w:r>
          </w:p>
        </w:tc>
      </w:tr>
    </w:tbl>
    <w:p w:rsidR="00000000" w:rsidDel="00000000" w:rsidP="00000000" w:rsidRDefault="00000000" w:rsidRPr="00000000" w14:paraId="0000054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 </w:t>
      </w:r>
    </w:p>
    <w:p w:rsidR="00000000" w:rsidDel="00000000" w:rsidP="00000000" w:rsidRDefault="00000000" w:rsidRPr="00000000" w14:paraId="0000054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2.9 Đặc tả use case xem nhiệm vụ</w:t>
      </w:r>
    </w:p>
    <w:tbl>
      <w:tblPr>
        <w:tblStyle w:val="Table12"/>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45"/>
        <w:gridCol w:w="5176"/>
        <w:tblGridChange w:id="0">
          <w:tblGrid>
            <w:gridCol w:w="2805"/>
            <w:gridCol w:w="945"/>
            <w:gridCol w:w="5176"/>
          </w:tblGrid>
        </w:tblGridChange>
      </w:tblGrid>
      <w:tr>
        <w:trPr>
          <w:cantSplit w:val="0"/>
          <w:trHeight w:val="19" w:hRule="atLeast"/>
          <w:tblHeader w:val="0"/>
        </w:trPr>
        <w:tc>
          <w:tcPr>
            <w:tcMar>
              <w:top w:w="100.0" w:type="dxa"/>
              <w:left w:w="100.0" w:type="dxa"/>
              <w:bottom w:w="100.0" w:type="dxa"/>
              <w:right w:w="100.0" w:type="dxa"/>
            </w:tcMar>
          </w:tcPr>
          <w:p w:rsidR="00000000" w:rsidDel="00000000" w:rsidP="00000000" w:rsidRDefault="00000000" w:rsidRPr="00000000" w14:paraId="0000054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4)</w:t>
            </w:r>
          </w:p>
        </w:tc>
        <w:tc>
          <w:tcPr>
            <w:gridSpan w:val="2"/>
            <w:tcMar>
              <w:top w:w="100.0" w:type="dxa"/>
              <w:left w:w="100.0" w:type="dxa"/>
              <w:bottom w:w="100.0" w:type="dxa"/>
              <w:right w:w="100.0" w:type="dxa"/>
            </w:tcMar>
          </w:tcPr>
          <w:p w:rsidR="00000000" w:rsidDel="00000000" w:rsidP="00000000" w:rsidRDefault="00000000" w:rsidRPr="00000000" w14:paraId="00000549">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 nhiệm vụ </w:t>
            </w:r>
          </w:p>
        </w:tc>
      </w:tr>
      <w:tr>
        <w:trPr>
          <w:cantSplit w:val="0"/>
          <w:trHeight w:val="1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có thể xem thông tin nhiệm vụ được giao.</w:t>
            </w:r>
          </w:p>
        </w:tc>
      </w:tr>
      <w:tr>
        <w:trPr>
          <w:cantSplit w:val="0"/>
          <w:trHeight w:val="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5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43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xem được thông tin nhiệm vụ.</w:t>
            </w:r>
          </w:p>
        </w:tc>
      </w:tr>
      <w:tr>
        <w:trPr>
          <w:cantSplit w:val="0"/>
          <w:trHeight w:val="4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chọn mục “Nhiệm Vụ”.</w:t>
            </w:r>
          </w:p>
        </w:tc>
      </w:tr>
      <w:tr>
        <w:trPr>
          <w:cantSplit w:val="0"/>
          <w:trHeight w:val="1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5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5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6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“Nhiệm Vụ”.</w:t>
            </w:r>
          </w:p>
        </w:tc>
      </w:tr>
      <w:tr>
        <w:trPr>
          <w:cantSplit w:val="0"/>
          <w:trHeight w:val="194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nhiệm vụ mà sinh viên được giao( bao gồm mốc thời gian trao đổi, mốc thời gian đăng kí đề tài, mốc thời gian chọn giáo viên, mốc thời gian nộp đề cương, mốc thời gian thực hiện đồ án(các mốc thời gian nộp báo cáo), mốc thời gian bảo vệ.)</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xem danh sách thông tin nhiệm vụ.</w:t>
            </w:r>
          </w:p>
        </w:tc>
      </w:tr>
      <w:tr>
        <w:trPr>
          <w:cantSplit w:val="0"/>
          <w:trHeight w:val="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6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6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6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7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2">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7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7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8">
            <w:pPr>
              <w:keepNext w:val="1"/>
              <w:spacing w:line="36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7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57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2.10 Đặc tả use case nộp đề cương</w:t>
      </w:r>
    </w:p>
    <w:tbl>
      <w:tblPr>
        <w:tblStyle w:val="Table13"/>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45"/>
        <w:gridCol w:w="5176"/>
        <w:tblGridChange w:id="0">
          <w:tblGrid>
            <w:gridCol w:w="2805"/>
            <w:gridCol w:w="945"/>
            <w:gridCol w:w="5176"/>
          </w:tblGrid>
        </w:tblGridChange>
      </w:tblGrid>
      <w:tr>
        <w:trPr>
          <w:cantSplit w:val="0"/>
          <w:trHeight w:val="19" w:hRule="atLeast"/>
          <w:tblHeader w:val="0"/>
        </w:trPr>
        <w:tc>
          <w:tcPr>
            <w:tcMar>
              <w:top w:w="100.0" w:type="dxa"/>
              <w:left w:w="100.0" w:type="dxa"/>
              <w:bottom w:w="100.0" w:type="dxa"/>
              <w:right w:w="100.0" w:type="dxa"/>
            </w:tcMar>
          </w:tcPr>
          <w:p w:rsidR="00000000" w:rsidDel="00000000" w:rsidP="00000000" w:rsidRDefault="00000000" w:rsidRPr="00000000" w14:paraId="0000057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5.1 )</w:t>
            </w:r>
          </w:p>
        </w:tc>
        <w:tc>
          <w:tcPr>
            <w:gridSpan w:val="2"/>
            <w:tcMar>
              <w:top w:w="100.0" w:type="dxa"/>
              <w:left w:w="100.0" w:type="dxa"/>
              <w:bottom w:w="100.0" w:type="dxa"/>
              <w:right w:w="100.0" w:type="dxa"/>
            </w:tcMar>
          </w:tcPr>
          <w:p w:rsidR="00000000" w:rsidDel="00000000" w:rsidP="00000000" w:rsidRDefault="00000000" w:rsidRPr="00000000" w14:paraId="0000057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Nộp đề cương</w:t>
            </w:r>
          </w:p>
        </w:tc>
      </w:tr>
      <w:tr>
        <w:trPr>
          <w:cantSplit w:val="0"/>
          <w:trHeight w:val="2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nộp đề cương cho học phần tốt nghiệp của mình.</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5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5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hợp lệ. Hệ thống hiển thị thông báo “ Nộp thành công!”</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đề cương”.</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9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9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“Tài liệu”.</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liệu.</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đề cương”.</w:t>
            </w:r>
          </w:p>
        </w:tc>
      </w:tr>
      <w:tr>
        <w:trPr>
          <w:cantSplit w:val="0"/>
          <w:trHeight w:val="4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9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file thông tin nộp đề cương.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kéo file mình muốn nộp vào và nhấn nút “Gửi”.</w:t>
            </w:r>
          </w:p>
        </w:tc>
      </w:tr>
      <w:tr>
        <w:trPr>
          <w:cantSplit w:val="0"/>
          <w:trHeight w:val="3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Nộp thành công!”.</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1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A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A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A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E">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A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B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B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quản lý tài liệu.Use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B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file đề cương để trống hiển thị thông báo “Vui lòng chọn file!”.Chuyển sang bước 4.</w:t>
            </w:r>
          </w:p>
          <w:p w:rsidR="00000000" w:rsidDel="00000000" w:rsidP="00000000" w:rsidRDefault="00000000" w:rsidRPr="00000000" w14:paraId="000005B8">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5a.2. Hệ thống xác thực thông tin đề cương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5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file: file .docx,</w:t>
            </w:r>
            <w:r w:rsidDel="00000000" w:rsidR="00000000" w:rsidRPr="00000000">
              <w:rPr>
                <w:rtl w:val="0"/>
              </w:rPr>
            </w:r>
          </w:p>
          <w:p w:rsidR="00000000" w:rsidDel="00000000" w:rsidP="00000000" w:rsidRDefault="00000000" w:rsidRPr="00000000" w14:paraId="000005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khỏi form nộp đề cương.Use Case kết thúc.</w:t>
            </w:r>
          </w:p>
        </w:tc>
      </w:tr>
    </w:tbl>
    <w:p w:rsidR="00000000" w:rsidDel="00000000" w:rsidP="00000000" w:rsidRDefault="00000000" w:rsidRPr="00000000" w14:paraId="000005B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5B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2.11 Đặc tả use case nộp báo cáo</w:t>
      </w:r>
    </w:p>
    <w:tbl>
      <w:tblPr>
        <w:tblStyle w:val="Table14"/>
        <w:tblW w:w="8851.0" w:type="dxa"/>
        <w:jc w:val="left"/>
        <w:tblInd w:w="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30"/>
        <w:gridCol w:w="871"/>
        <w:gridCol w:w="5250"/>
        <w:tblGridChange w:id="0">
          <w:tblGrid>
            <w:gridCol w:w="2730"/>
            <w:gridCol w:w="871"/>
            <w:gridCol w:w="5250"/>
          </w:tblGrid>
        </w:tblGridChange>
      </w:tblGrid>
      <w:tr>
        <w:trPr>
          <w:cantSplit w:val="0"/>
          <w:trHeight w:val="19" w:hRule="atLeast"/>
          <w:tblHeader w:val="0"/>
        </w:trPr>
        <w:tc>
          <w:tcPr>
            <w:tcMar>
              <w:top w:w="100.0" w:type="dxa"/>
              <w:left w:w="100.0" w:type="dxa"/>
              <w:bottom w:w="100.0" w:type="dxa"/>
              <w:right w:w="100.0" w:type="dxa"/>
            </w:tcMar>
          </w:tcPr>
          <w:p w:rsidR="00000000" w:rsidDel="00000000" w:rsidP="00000000" w:rsidRDefault="00000000" w:rsidRPr="00000000" w14:paraId="000005B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5.2  )</w:t>
            </w:r>
          </w:p>
        </w:tc>
        <w:tc>
          <w:tcPr>
            <w:gridSpan w:val="2"/>
            <w:tcMar>
              <w:top w:w="100.0" w:type="dxa"/>
              <w:left w:w="100.0" w:type="dxa"/>
              <w:bottom w:w="100.0" w:type="dxa"/>
              <w:right w:w="100.0" w:type="dxa"/>
            </w:tcMar>
          </w:tcPr>
          <w:p w:rsidR="00000000" w:rsidDel="00000000" w:rsidP="00000000" w:rsidRDefault="00000000" w:rsidRPr="00000000" w14:paraId="000005B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Nộp báo cáo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5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nộp báo cáo cho học phần tốt nghiệp của mình.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5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5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5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w:t>
            </w:r>
          </w:p>
        </w:tc>
      </w:tr>
      <w:tr>
        <w:trPr>
          <w:cantSplit w:val="0"/>
          <w:trHeight w:val="4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5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hợp lệ. Hệ thống hiển thị thông báo “ Nộp thành công!”</w:t>
            </w:r>
          </w:p>
        </w:tc>
      </w:tr>
      <w:tr>
        <w:trPr>
          <w:cantSplit w:val="0"/>
          <w:trHeight w:val="2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5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5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“Báo cáo”.</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5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“Tài liệu”.</w:t>
            </w:r>
          </w:p>
        </w:tc>
      </w:tr>
      <w:tr>
        <w:trPr>
          <w:cantSplit w:val="0"/>
          <w:trHeight w:val="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liệu.</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nhấn chọn mục “Nộp báo cáo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D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file nộp báo cáo.</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 kéo file mình muốn nộp vào và nút “Gửi”.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5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Cập nhập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5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5E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E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5E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0">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5F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5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quản lý tài liệu.Use Case kết thúc.</w:t>
            </w:r>
          </w:p>
        </w:tc>
      </w:tr>
      <w:tr>
        <w:trPr>
          <w:cantSplit w:val="0"/>
          <w:trHeight w:val="105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5F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file báo cáo để trống hiển thị thông báo “Vui lòng chọn file!”.Chuyển sang bước 4.</w:t>
            </w:r>
          </w:p>
          <w:p w:rsidR="00000000" w:rsidDel="00000000" w:rsidP="00000000" w:rsidRDefault="00000000" w:rsidRPr="00000000" w14:paraId="000005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Người dùng nhấn thoát khỏi form nộp đề cương.Use Case kết thúc.</w:t>
            </w:r>
          </w:p>
          <w:p w:rsidR="00000000" w:rsidDel="00000000" w:rsidP="00000000" w:rsidRDefault="00000000" w:rsidRPr="00000000" w14:paraId="000005FB">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5a.3 Hệ thống xác thực thông tin file báo cáo không thành công và hiển thị thông báo ”File không đúng định dạng!!”. Chuyển sang bước 4.</w:t>
            </w:r>
            <w:r w:rsidDel="00000000" w:rsidR="00000000" w:rsidRPr="00000000">
              <w:rPr>
                <w:rtl w:val="0"/>
              </w:rPr>
            </w:r>
          </w:p>
          <w:p w:rsidR="00000000" w:rsidDel="00000000" w:rsidP="00000000" w:rsidRDefault="00000000" w:rsidRPr="00000000" w14:paraId="000005FC">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file: file docx</w:t>
            </w:r>
          </w:p>
        </w:tc>
      </w:tr>
    </w:tbl>
    <w:p w:rsidR="00000000" w:rsidDel="00000000" w:rsidP="00000000" w:rsidRDefault="00000000" w:rsidRPr="00000000" w14:paraId="000005F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5F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2.12 Đặc tả use case xác nhận hoàn thành đăng kí GV</w:t>
      </w:r>
    </w:p>
    <w:tbl>
      <w:tblPr>
        <w:tblStyle w:val="Table15"/>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5"/>
        <w:gridCol w:w="1185"/>
        <w:gridCol w:w="4906"/>
        <w:tblGridChange w:id="0">
          <w:tblGrid>
            <w:gridCol w:w="2835"/>
            <w:gridCol w:w="1185"/>
            <w:gridCol w:w="4906"/>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5F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9.1 )</w:t>
            </w:r>
          </w:p>
        </w:tc>
        <w:tc>
          <w:tcPr>
            <w:gridSpan w:val="2"/>
            <w:tcMar>
              <w:top w:w="100.0" w:type="dxa"/>
              <w:left w:w="100.0" w:type="dxa"/>
              <w:bottom w:w="100.0" w:type="dxa"/>
              <w:right w:w="100.0" w:type="dxa"/>
            </w:tcMar>
          </w:tcPr>
          <w:p w:rsidR="00000000" w:rsidDel="00000000" w:rsidP="00000000" w:rsidRDefault="00000000" w:rsidRPr="00000000" w14:paraId="0000060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Xác nhận hoàn thành đăng ký giảng viên </w:t>
            </w:r>
          </w:p>
        </w:tc>
      </w:tr>
      <w:tr>
        <w:trPr>
          <w:cantSplit w:val="0"/>
          <w:trHeight w:val="3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hoàn thành đăng ký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51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6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SinhVien hoặc BoMon.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nút xác nhận và nhận được thông báo “Xác nhận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xác nhận hoàn thành đăng ký 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1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1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các thông báo.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thông báo “Xác nhận hoàn thành đăng ký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thông báo (bao gồm thông tin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vào nút “Xác nhận”</w:t>
            </w:r>
          </w:p>
        </w:tc>
      </w:tr>
      <w:tr>
        <w:trPr>
          <w:cantSplit w:val="0"/>
          <w:trHeight w:val="1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lưu lại và thông báo “Xác nhận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2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2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2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3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2">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5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3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3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các thông báo.Use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3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nội dung chi tiết của thông báo.Use Case kết thúc.</w:t>
            </w:r>
          </w:p>
        </w:tc>
      </w:tr>
    </w:tbl>
    <w:p w:rsidR="00000000" w:rsidDel="00000000" w:rsidP="00000000" w:rsidRDefault="00000000" w:rsidRPr="00000000" w14:paraId="0000063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63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2.13 Đặc tả use case chọn thời gian trao đổi</w:t>
      </w:r>
    </w:p>
    <w:tbl>
      <w:tblPr>
        <w:tblStyle w:val="Table16"/>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75"/>
        <w:gridCol w:w="1050"/>
        <w:gridCol w:w="5101"/>
        <w:tblGridChange w:id="0">
          <w:tblGrid>
            <w:gridCol w:w="2775"/>
            <w:gridCol w:w="1050"/>
            <w:gridCol w:w="5101"/>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6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 7.1)</w:t>
            </w:r>
          </w:p>
        </w:tc>
        <w:tc>
          <w:tcPr>
            <w:gridSpan w:val="2"/>
            <w:tcMar>
              <w:top w:w="100.0" w:type="dxa"/>
              <w:left w:w="100.0" w:type="dxa"/>
              <w:bottom w:w="100.0" w:type="dxa"/>
              <w:right w:w="100.0" w:type="dxa"/>
            </w:tcMar>
          </w:tcPr>
          <w:p w:rsidR="00000000" w:rsidDel="00000000" w:rsidP="00000000" w:rsidRDefault="00000000" w:rsidRPr="00000000" w14:paraId="0000063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Chọn thời gian trao đổi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42">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muốn lựa chọn thời gian để có thể trao đổi đồ án phù hợp với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48">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649">
            <w:pPr>
              <w:numPr>
                <w:ilvl w:val="0"/>
                <w:numId w:val="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thời gian trao đổi hợp lệ. Hệ thống hiển thị thông báo “ Cập nhập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5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5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thông tin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5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“Thời gian trao đổi” sinh viên mà mình muốn lựa chọn thời gian trao đổi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thời gian trao đổi ( bao gồm mốc thời gian trao đổi, các mốc thời gian nộp báo cáo tiến độ)</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nhập thời gian trao đổi mình mong muốn và ấn “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hiển thị thông báo “ Cập nhập thành công!”.</w:t>
            </w:r>
          </w:p>
        </w:tc>
      </w:tr>
      <w:tr>
        <w:trPr>
          <w:cantSplit w:val="0"/>
          <w:trHeight w:val="2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6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6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2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7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1">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7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7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Thông tin thời gian trao đổi để trống “vui lòng nhập thời gian!”. chuyển sang bước 4.</w:t>
            </w:r>
          </w:p>
          <w:p w:rsidR="00000000" w:rsidDel="00000000" w:rsidP="00000000" w:rsidRDefault="00000000" w:rsidRPr="00000000" w14:paraId="000006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Nhấn thoát khỏi form nhập thời gian trao đổi. Use case kết thúc.</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7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rtl w:val="0"/>
              </w:rPr>
              <w:t xml:space="preserve">nhập mốc thời gian trao đổi trong quá khứ,.</w:t>
            </w:r>
            <w:r w:rsidDel="00000000" w:rsidR="00000000" w:rsidRPr="00000000">
              <w:rPr>
                <w:rFonts w:ascii="Times New Roman" w:cs="Times New Roman" w:eastAsia="Times New Roman" w:hAnsi="Times New Roman"/>
                <w:rtl w:val="0"/>
              </w:rPr>
              <w:t xml:space="preserve">.). Chuyển người dùng về bước 4.</w:t>
            </w:r>
          </w:p>
        </w:tc>
      </w:tr>
    </w:tbl>
    <w:p w:rsidR="00000000" w:rsidDel="00000000" w:rsidP="00000000" w:rsidRDefault="00000000" w:rsidRPr="00000000" w14:paraId="0000067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final</w:t>
      </w:r>
    </w:p>
    <w:p w:rsidR="00000000" w:rsidDel="00000000" w:rsidP="00000000" w:rsidRDefault="00000000" w:rsidRPr="00000000" w14:paraId="0000067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2.14 Đặc tả use case họn dealine báo cáo final</w:t>
      </w:r>
    </w:p>
    <w:tbl>
      <w:tblPr>
        <w:tblStyle w:val="Table17"/>
        <w:tblW w:w="8821.0" w:type="dxa"/>
        <w:jc w:val="left"/>
        <w:tblInd w:w="1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00"/>
        <w:gridCol w:w="1215"/>
        <w:gridCol w:w="4906"/>
        <w:tblGridChange w:id="0">
          <w:tblGrid>
            <w:gridCol w:w="2700"/>
            <w:gridCol w:w="1215"/>
            <w:gridCol w:w="4906"/>
          </w:tblGrid>
        </w:tblGridChange>
      </w:tblGrid>
      <w:tr>
        <w:trPr>
          <w:cantSplit w:val="0"/>
          <w:trHeight w:val="66" w:hRule="atLeast"/>
          <w:tblHeader w:val="0"/>
        </w:trPr>
        <w:tc>
          <w:tcPr>
            <w:tcMar>
              <w:top w:w="100.0" w:type="dxa"/>
              <w:left w:w="100.0" w:type="dxa"/>
              <w:bottom w:w="100.0" w:type="dxa"/>
              <w:right w:w="100.0" w:type="dxa"/>
            </w:tcMar>
          </w:tcPr>
          <w:p w:rsidR="00000000" w:rsidDel="00000000" w:rsidP="00000000" w:rsidRDefault="00000000" w:rsidRPr="00000000" w14:paraId="0000067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7.2)</w:t>
            </w:r>
          </w:p>
        </w:tc>
        <w:tc>
          <w:tcPr>
            <w:gridSpan w:val="2"/>
            <w:tcMar>
              <w:top w:w="100.0" w:type="dxa"/>
              <w:left w:w="100.0" w:type="dxa"/>
              <w:bottom w:w="100.0" w:type="dxa"/>
              <w:right w:w="100.0" w:type="dxa"/>
            </w:tcMar>
          </w:tcPr>
          <w:p w:rsidR="00000000" w:rsidDel="00000000" w:rsidP="00000000" w:rsidRDefault="00000000" w:rsidRPr="00000000" w14:paraId="0000067F">
            <w:pPr>
              <w:pStyle w:val="Heading3"/>
              <w:spacing w:after="0" w:before="0" w:line="360" w:lineRule="auto"/>
              <w:rPr>
                <w:i w:val="0"/>
              </w:rPr>
            </w:pPr>
            <w:bookmarkStart w:colFirst="0" w:colLast="0" w:name="_heading=h.1baon6m" w:id="78"/>
            <w:bookmarkEnd w:id="78"/>
            <w:r w:rsidDel="00000000" w:rsidR="00000000" w:rsidRPr="00000000">
              <w:rPr>
                <w:rFonts w:ascii="Times New Roman" w:cs="Times New Roman" w:eastAsia="Times New Roman" w:hAnsi="Times New Roman"/>
                <w:i w:val="0"/>
                <w:rtl w:val="0"/>
              </w:rPr>
              <w:t xml:space="preserve">Chọn deadline để nộp báo cáo cuối cùng</w:t>
            </w:r>
            <w:r w:rsidDel="00000000" w:rsidR="00000000" w:rsidRPr="00000000">
              <w:rPr>
                <w:rtl w:val="0"/>
              </w:rPr>
            </w:r>
          </w:p>
        </w:tc>
      </w:tr>
      <w:tr>
        <w:trPr>
          <w:cantSplit w:val="0"/>
          <w:trHeight w:val="9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82">
            <w:pPr>
              <w:spacing w:line="360" w:lineRule="auto"/>
              <w:ind w:left="-100" w:firstLine="0"/>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Giảng viên lựa chọn được thời gian để tạo deadline cho sinh viên nộp báo cáo final </w:t>
            </w: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88">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689">
            <w:pPr>
              <w:numPr>
                <w:ilvl w:val="0"/>
                <w:numId w:val="4"/>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68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deadline hợp lệ. Hệ thống hiển thị thông báo “ Cập nhập thành công!”</w:t>
            </w:r>
          </w:p>
        </w:tc>
      </w:tr>
      <w:tr>
        <w:trPr>
          <w:cantSplit w:val="0"/>
          <w:trHeight w:val="3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9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9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“Sinh viên”.</w:t>
            </w:r>
          </w:p>
        </w:tc>
      </w:tr>
      <w:tr>
        <w:trPr>
          <w:cantSplit w:val="0"/>
          <w:trHeight w:val="47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thông tin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9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“Deadline báo cáo final” một sinh viên  mà mình muốn gửi deadline để nộp báo cáo cuối cùng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deadline báo cáo final(bao gồm thời gian, nội dung công việc,...)</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nhập thông tin của deadline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nhập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A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A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B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B1">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B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B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4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Thông tin thời gian trao đổi để trống “vui lòng nhập thời gian!”. Chuyển sang bước 4.</w:t>
            </w:r>
          </w:p>
          <w:p w:rsidR="00000000" w:rsidDel="00000000" w:rsidP="00000000" w:rsidRDefault="00000000" w:rsidRPr="00000000" w14:paraId="000006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Nhấn thoát khỏi form nhập thời gian trao đổi. Use case kết thúc.</w:t>
            </w:r>
          </w:p>
        </w:tc>
      </w:tr>
      <w:tr>
        <w:trPr>
          <w:cantSplit w:val="0"/>
          <w:trHeight w:val="13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B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 Hệ thống xác thực thông tin nhập thời gian trao đổi không thành công và hiển thị thông báo”Thời gian không hợp lệ!”.( </w:t>
            </w:r>
            <w:r w:rsidDel="00000000" w:rsidR="00000000" w:rsidRPr="00000000">
              <w:rPr>
                <w:rFonts w:ascii="Times New Roman" w:cs="Times New Roman" w:eastAsia="Times New Roman" w:hAnsi="Times New Roman"/>
                <w:i w:val="1"/>
                <w:rtl w:val="0"/>
              </w:rPr>
              <w:t xml:space="preserve">nhập mốc thời gian trao đổi trong quá khứ,.</w:t>
            </w:r>
            <w:r w:rsidDel="00000000" w:rsidR="00000000" w:rsidRPr="00000000">
              <w:rPr>
                <w:rFonts w:ascii="Times New Roman" w:cs="Times New Roman" w:eastAsia="Times New Roman" w:hAnsi="Times New Roman"/>
                <w:rtl w:val="0"/>
              </w:rPr>
              <w:t xml:space="preserve">.). Chuyển người dùng về bước 4.</w:t>
            </w:r>
          </w:p>
        </w:tc>
      </w:tr>
    </w:tbl>
    <w:p w:rsidR="00000000" w:rsidDel="00000000" w:rsidP="00000000" w:rsidRDefault="00000000" w:rsidRPr="00000000" w14:paraId="000006B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6B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2.15 Đặc tả use case duyệt báo cáo</w:t>
      </w:r>
    </w:p>
    <w:tbl>
      <w:tblPr>
        <w:tblStyle w:val="Table18"/>
        <w:tblW w:w="8866.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930"/>
        <w:gridCol w:w="5131"/>
        <w:tblGridChange w:id="0">
          <w:tblGrid>
            <w:gridCol w:w="2805"/>
            <w:gridCol w:w="930"/>
            <w:gridCol w:w="5131"/>
          </w:tblGrid>
        </w:tblGridChange>
      </w:tblGrid>
      <w:tr>
        <w:trPr>
          <w:cantSplit w:val="0"/>
          <w:trHeight w:val="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6B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8 )</w:t>
            </w:r>
          </w:p>
        </w:tc>
        <w:tc>
          <w:tcPr>
            <w:gridSpan w:val="2"/>
            <w:tcMar>
              <w:top w:w="100.0" w:type="dxa"/>
              <w:left w:w="100.0" w:type="dxa"/>
              <w:bottom w:w="100.0" w:type="dxa"/>
              <w:right w:w="100.0" w:type="dxa"/>
            </w:tcMar>
            <w:vAlign w:val="center"/>
          </w:tcPr>
          <w:p w:rsidR="00000000" w:rsidDel="00000000" w:rsidP="00000000" w:rsidRDefault="00000000" w:rsidRPr="00000000" w14:paraId="000006BF">
            <w:pPr>
              <w:pStyle w:val="Heading3"/>
              <w:spacing w:after="0" w:before="0" w:line="360" w:lineRule="auto"/>
              <w:rPr>
                <w:i w:val="0"/>
              </w:rPr>
            </w:pPr>
            <w:bookmarkStart w:colFirst="0" w:colLast="0" w:name="_heading=h.pkwqa1" w:id="81"/>
            <w:bookmarkEnd w:id="81"/>
            <w:r w:rsidDel="00000000" w:rsidR="00000000" w:rsidRPr="00000000">
              <w:rPr>
                <w:rFonts w:ascii="Times New Roman" w:cs="Times New Roman" w:eastAsia="Times New Roman" w:hAnsi="Times New Roman"/>
                <w:i w:val="0"/>
                <w:rtl w:val="0"/>
              </w:rPr>
              <w:t xml:space="preserve">Duyệt báo cáo</w:t>
            </w: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6C2">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thực hiện duyệt báo cáo của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6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7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6C8">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6C9">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8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6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xác nhận duyệt bài báo cáo. Hệ thống thông báo “Duyệt thành công”</w:t>
            </w:r>
          </w:p>
        </w:tc>
      </w:tr>
      <w:tr>
        <w:trPr>
          <w:cantSplit w:val="0"/>
          <w:trHeight w:val="3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6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6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“Báo cáo”</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6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D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6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chọn mục “ Báo cáo”</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6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báo cáo</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D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6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thông tin danh sách báo cáo đồ án của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6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“Duyệt” một sinh viên mà mình muốn duyệt báo cáo.</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E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6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báo cáo ( bao gồm: ghi chú, trạng thái duyệt(“Hợp lý”/”Không hợp lý”,..)</w:t>
            </w:r>
          </w:p>
        </w:tc>
      </w:tr>
      <w:tr>
        <w:trPr>
          <w:cantSplit w:val="0"/>
          <w:trHeight w:val="30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6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thông tin của form duyệt báo cáo và ấn “Xác nhận”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6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6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6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6F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F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6F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8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6F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6F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B">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6F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Nhấn thoát khỏi giao diện quản lý báo cáo . Use case kết thúc.</w:t>
            </w:r>
            <w:r w:rsidDel="00000000" w:rsidR="00000000" w:rsidRPr="00000000">
              <w:rPr>
                <w:rtl w:val="0"/>
              </w:rPr>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6FE">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F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thoát khỏi giao diện danh sách báo cáo . Use case kết thúc.</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duyệt báo cáo  không thành công và hiển thị thông báo lỗi.</w:t>
            </w:r>
          </w:p>
          <w:p w:rsidR="00000000" w:rsidDel="00000000" w:rsidP="00000000" w:rsidRDefault="00000000" w:rsidRPr="00000000" w14:paraId="000007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ghi chú để trống hiển thị thông báo” Vui lòng nhập ghi chú!”. Chuyển người dùng về bước 4.</w:t>
            </w:r>
          </w:p>
          <w:p w:rsidR="00000000" w:rsidDel="00000000" w:rsidP="00000000" w:rsidRDefault="00000000" w:rsidRPr="00000000" w14:paraId="000007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Nhấn thoát khỏi form duyệt báo cáo . Use case kết thúc.</w:t>
            </w:r>
          </w:p>
        </w:tc>
      </w:tr>
    </w:tbl>
    <w:p w:rsidR="00000000" w:rsidDel="00000000" w:rsidP="00000000" w:rsidRDefault="00000000" w:rsidRPr="00000000" w14:paraId="0000070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70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2.16 Đặc tả use case duyệt đề tài</w:t>
      </w:r>
    </w:p>
    <w:tbl>
      <w:tblPr>
        <w:tblStyle w:val="Table19"/>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0"/>
        <w:gridCol w:w="995"/>
        <w:gridCol w:w="5101"/>
        <w:tblGridChange w:id="0">
          <w:tblGrid>
            <w:gridCol w:w="2830"/>
            <w:gridCol w:w="995"/>
            <w:gridCol w:w="5101"/>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70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9 )</w:t>
            </w:r>
          </w:p>
        </w:tc>
        <w:tc>
          <w:tcPr>
            <w:gridSpan w:val="2"/>
            <w:tcMar>
              <w:top w:w="100.0" w:type="dxa"/>
              <w:left w:w="100.0" w:type="dxa"/>
              <w:bottom w:w="100.0" w:type="dxa"/>
              <w:right w:w="100.0" w:type="dxa"/>
            </w:tcMar>
          </w:tcPr>
          <w:p w:rsidR="00000000" w:rsidDel="00000000" w:rsidP="00000000" w:rsidRDefault="00000000" w:rsidRPr="00000000" w14:paraId="0000070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đề tài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0C">
            <w:pPr>
              <w:spacing w:line="360" w:lineRule="auto"/>
              <w:ind w:left="-1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có thể duyệt (hợp lý hoặc không hợp lý) đề tài cho sinh viên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2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12">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713">
            <w:pPr>
              <w:numPr>
                <w:ilvl w:val="0"/>
                <w:numId w:val="5"/>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 hoặc bộ môn</w:t>
            </w:r>
          </w:p>
        </w:tc>
      </w:tr>
      <w:tr>
        <w:trPr>
          <w:cantSplit w:val="0"/>
          <w:trHeight w:val="18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duyệt đề tài. Hệ thống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(Giảng viên, 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duyệt đề tài sinh viên đăng ký.</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1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2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mục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đã đăng ký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“Duyệt” đề tài mà mình muốn duyệt đề tài.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đề tài ( bao gồm: ghi chú, trạng thái duyệt(“Hợp lý”/”Không hợp lý”)</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của form duyệt đề tài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3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3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4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1">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4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4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5">
            <w:pPr>
              <w:spacing w:line="360" w:lineRule="auto"/>
              <w:jc w:val="both"/>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Nhấn thoát khỏi giao diện đề tài. Use case kết quả.</w:t>
            </w:r>
          </w:p>
        </w:tc>
      </w:tr>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4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duyệt đề tài  không thành công và hiển thị thông báo lỗi.</w:t>
            </w:r>
          </w:p>
          <w:p w:rsidR="00000000" w:rsidDel="00000000" w:rsidP="00000000" w:rsidRDefault="00000000" w:rsidRPr="00000000" w14:paraId="000007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ghi chú để trống hiển thị thông báo”Vui lòng nhập ghi chú!”. Chuyển người dùng về bước 4.</w:t>
            </w:r>
          </w:p>
          <w:p w:rsidR="00000000" w:rsidDel="00000000" w:rsidP="00000000" w:rsidRDefault="00000000" w:rsidRPr="00000000" w14:paraId="000007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Nhấn thoát khỏi form duyệt đề tài. Use case kết thúc.</w:t>
            </w:r>
          </w:p>
        </w:tc>
      </w:tr>
    </w:tbl>
    <w:p w:rsidR="00000000" w:rsidDel="00000000" w:rsidP="00000000" w:rsidRDefault="00000000" w:rsidRPr="00000000" w14:paraId="0000074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74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2.17 Đặc tả use case giáo đề tài</w:t>
      </w:r>
    </w:p>
    <w:tbl>
      <w:tblPr>
        <w:tblStyle w:val="Table20"/>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1035"/>
        <w:gridCol w:w="5086"/>
        <w:tblGridChange w:id="0">
          <w:tblGrid>
            <w:gridCol w:w="2805"/>
            <w:gridCol w:w="1035"/>
            <w:gridCol w:w="5086"/>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74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case(ID:9.1)</w:t>
            </w:r>
          </w:p>
        </w:tc>
        <w:tc>
          <w:tcPr>
            <w:gridSpan w:val="2"/>
            <w:tcMar>
              <w:top w:w="100.0" w:type="dxa"/>
              <w:left w:w="100.0" w:type="dxa"/>
              <w:bottom w:w="100.0" w:type="dxa"/>
              <w:right w:w="100.0" w:type="dxa"/>
            </w:tcMar>
          </w:tcPr>
          <w:p w:rsidR="00000000" w:rsidDel="00000000" w:rsidP="00000000" w:rsidRDefault="00000000" w:rsidRPr="00000000" w14:paraId="0000075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Giao đề tài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53">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chọn đề tài cho sinh viên chưa chọn được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7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48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đề tài trong bảng danh sách. Hệ thống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đăng ký đề tài cho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6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6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mục “Đề tài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Quản lý Đề tài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nhấn chọn mục “Chưa có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chưa có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nút “Giao đề tài” đối với sinh viên mình muốn giao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đề tài.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đề tài mà mình muốn cho sinh viên và nhấn “Lưu”</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7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8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8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8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0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8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8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quản lý đề tài.Use Case kết thúc.</w:t>
            </w:r>
          </w:p>
        </w:tc>
      </w:tr>
      <w:tr>
        <w:trPr>
          <w:cantSplit w:val="0"/>
          <w:trHeight w:val="76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8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khỏi giao diện danh sách thông tin sinh viên chưa có đề tài.Use Case kết thúc.</w:t>
            </w:r>
          </w:p>
        </w:tc>
      </w:tr>
      <w:tr>
        <w:trPr>
          <w:cantSplit w:val="0"/>
          <w:trHeight w:val="38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giao đề tài không thành công và hiển thị thông báo lỗi.</w:t>
            </w:r>
          </w:p>
          <w:p w:rsidR="00000000" w:rsidDel="00000000" w:rsidP="00000000" w:rsidRDefault="00000000" w:rsidRPr="00000000" w14:paraId="000007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đề tài để trống hiện tin thông báo” Vui lòng nhập tên đề tài!”. Chuyển người dùng về bước 4.</w:t>
            </w:r>
          </w:p>
          <w:p w:rsidR="00000000" w:rsidDel="00000000" w:rsidP="00000000" w:rsidRDefault="00000000" w:rsidRPr="00000000" w14:paraId="000007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mô tả để trống hiện tin thông báo” Vui lòng nhập mô tả!”. Chuyển người dùng về bước 4.</w:t>
            </w:r>
          </w:p>
          <w:p w:rsidR="00000000" w:rsidDel="00000000" w:rsidP="00000000" w:rsidRDefault="00000000" w:rsidRPr="00000000" w14:paraId="000007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7a.4. Nhấn thoát khỏi form giao đề tài . Use case kết thúc.</w:t>
            </w:r>
          </w:p>
        </w:tc>
      </w:tr>
    </w:tbl>
    <w:p w:rsidR="00000000" w:rsidDel="00000000" w:rsidP="00000000" w:rsidRDefault="00000000" w:rsidRPr="00000000" w14:paraId="0000079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 </w:t>
      </w:r>
    </w:p>
    <w:p w:rsidR="00000000" w:rsidDel="00000000" w:rsidP="00000000" w:rsidRDefault="00000000" w:rsidRPr="00000000" w14:paraId="0000079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2.18 Đặc tả use case uyệt dể cương</w:t>
      </w:r>
    </w:p>
    <w:tbl>
      <w:tblPr>
        <w:tblStyle w:val="Table21"/>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79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10.1 )</w:t>
            </w:r>
          </w:p>
        </w:tc>
        <w:tc>
          <w:tcPr>
            <w:gridSpan w:val="2"/>
            <w:tcMar>
              <w:top w:w="100.0" w:type="dxa"/>
              <w:left w:w="100.0" w:type="dxa"/>
              <w:bottom w:w="100.0" w:type="dxa"/>
              <w:right w:w="100.0" w:type="dxa"/>
            </w:tcMar>
          </w:tcPr>
          <w:p w:rsidR="00000000" w:rsidDel="00000000" w:rsidP="00000000" w:rsidRDefault="00000000" w:rsidRPr="00000000" w14:paraId="0000079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9E">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thực hiện duyệt đề cương của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7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Bộ môn</w:t>
            </w:r>
          </w:p>
        </w:tc>
      </w:tr>
      <w:tr>
        <w:trPr>
          <w:cantSplit w:val="0"/>
          <w:trHeight w:val="47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xác nhận duyệt đề cương. Hệ thống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B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B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7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“Duyệt đề cương”</w:t>
            </w:r>
          </w:p>
        </w:tc>
      </w:tr>
      <w:tr>
        <w:trPr>
          <w:cantSplit w:val="0"/>
          <w:trHeight w:val="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7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đề cương của sinh viên</w:t>
            </w:r>
          </w:p>
        </w:tc>
      </w:tr>
      <w:tr>
        <w:trPr>
          <w:cantSplit w:val="0"/>
          <w:trHeight w:val="24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7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“Duyệt” đề cương cho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7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đề cương ( bao gồm: ghi chú, trạng thái duyệt(“Hợp lý”/”Không hợp lý”)</w:t>
            </w:r>
          </w:p>
        </w:tc>
      </w:tr>
      <w:tr>
        <w:trPr>
          <w:cantSplit w:val="0"/>
          <w:trHeight w:val="1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của form duyệt đề cương và ấn “Xác nhận”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7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nhập thông tin và hiển thị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7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C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7C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D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D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D3">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7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D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D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7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thông tin đề cương.Use Case kết thúc.</w:t>
            </w:r>
          </w:p>
        </w:tc>
      </w:tr>
      <w:tr>
        <w:trPr>
          <w:cantSplit w:val="0"/>
          <w:trHeight w:val="4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7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trạng thái duyệt để trống hiển thị thông báo” Vui lòng chọn trạng thái duyệt!”. !”. Chuyển người dùng về bước 4.</w:t>
            </w:r>
          </w:p>
        </w:tc>
      </w:tr>
      <w:tr>
        <w:trPr>
          <w:cantSplit w:val="0"/>
          <w:trHeight w:val="1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D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D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ghi chú để trống hiển thị thông báo” Vui lòng nhập ghi chú7a.3. Nhấn thoát khỏi form duyệt đề tài. Use case kết thúc.</w:t>
            </w:r>
          </w:p>
        </w:tc>
      </w:tr>
    </w:tbl>
    <w:p w:rsidR="00000000" w:rsidDel="00000000" w:rsidP="00000000" w:rsidRDefault="00000000" w:rsidRPr="00000000" w14:paraId="000007E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7E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2.19 Đặc tả use case gửi đề cương</w:t>
      </w:r>
    </w:p>
    <w:tbl>
      <w:tblPr>
        <w:tblStyle w:val="Table22"/>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1215"/>
        <w:gridCol w:w="4906"/>
        <w:tblGridChange w:id="0">
          <w:tblGrid>
            <w:gridCol w:w="2805"/>
            <w:gridCol w:w="1215"/>
            <w:gridCol w:w="4906"/>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7E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10.2 )</w:t>
            </w:r>
          </w:p>
        </w:tc>
        <w:tc>
          <w:tcPr>
            <w:gridSpan w:val="2"/>
            <w:tcMar>
              <w:top w:w="100.0" w:type="dxa"/>
              <w:left w:w="100.0" w:type="dxa"/>
              <w:bottom w:w="100.0" w:type="dxa"/>
              <w:right w:w="100.0" w:type="dxa"/>
            </w:tcMar>
          </w:tcPr>
          <w:p w:rsidR="00000000" w:rsidDel="00000000" w:rsidP="00000000" w:rsidRDefault="00000000" w:rsidRPr="00000000" w14:paraId="000007E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Gửi đề cương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7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gửi đề cương cho văn phòng khoa.</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7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7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7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7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thông báo “Cập nhật thành công!”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7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7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“Gửi” trong trang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7F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7F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7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7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vào trang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F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quản lý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nhấn chọn mục “Gửi đề cương”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giao diện danh sách thông tin đề cương đã duyệt của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nút “Gửi” với đề cương cần gửi.</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0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81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1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7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1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5">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81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1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1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1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danh sách thông tin đề cương.Use Case kết thúc.</w:t>
            </w:r>
          </w:p>
        </w:tc>
      </w:tr>
    </w:tbl>
    <w:p w:rsidR="00000000" w:rsidDel="00000000" w:rsidP="00000000" w:rsidRDefault="00000000" w:rsidRPr="00000000" w14:paraId="0000081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81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2.20 Đặc tả use case duyệt giảng viên hướng dẫn</w:t>
      </w:r>
    </w:p>
    <w:tbl>
      <w:tblPr>
        <w:tblStyle w:val="Table23"/>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45"/>
        <w:gridCol w:w="789"/>
        <w:gridCol w:w="5392"/>
        <w:tblGridChange w:id="0">
          <w:tblGrid>
            <w:gridCol w:w="2745"/>
            <w:gridCol w:w="789"/>
            <w:gridCol w:w="5392"/>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81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11)</w:t>
            </w:r>
          </w:p>
        </w:tc>
        <w:tc>
          <w:tcPr>
            <w:gridSpan w:val="2"/>
            <w:tcMar>
              <w:top w:w="100.0" w:type="dxa"/>
              <w:left w:w="100.0" w:type="dxa"/>
              <w:bottom w:w="100.0" w:type="dxa"/>
              <w:right w:w="100.0" w:type="dxa"/>
            </w:tcMar>
          </w:tcPr>
          <w:p w:rsidR="00000000" w:rsidDel="00000000" w:rsidP="00000000" w:rsidRDefault="00000000" w:rsidRPr="00000000" w14:paraId="0000081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Duyệt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duyệt Giảng viên hướng dẫn mà sinh viên yêu cầu</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8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828">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829">
            <w:pPr>
              <w:numPr>
                <w:ilvl w:val="0"/>
                <w:numId w:val="6"/>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8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xác nhận duyệt Giảng viên hướng dẫn. Hệ thống thông báo “Duyệt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82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8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83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3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3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“Giảng viên hướng dẫn”.</w:t>
            </w:r>
          </w:p>
        </w:tc>
      </w:tr>
      <w:tr>
        <w:trPr>
          <w:cantSplit w:val="0"/>
          <w:trHeight w:val="1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thông tin sinh viên kèm Giảng viên hướng dẫn theo đợt đồ án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3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“Đã đăng ký”.</w:t>
            </w:r>
          </w:p>
        </w:tc>
      </w:tr>
      <w:tr>
        <w:trPr>
          <w:cantSplit w:val="0"/>
          <w:trHeight w:val="3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có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“Duyệt” đối với sinh viên muốn duyệt</w:t>
            </w:r>
          </w:p>
        </w:tc>
      </w:tr>
      <w:tr>
        <w:trPr>
          <w:cantSplit w:val="0"/>
          <w:trHeight w:val="93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duyệt Giảng viên ( bao gồm: ghi chú, trạng thái duyệt(“Đồng ý”/”Không đồng ý”)</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nhập thông tin của form duyệt Giảng viên và ấn “Xác nhận”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“Duyệt thành công!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5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85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5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5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5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85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5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6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5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quản lý sinh viên.Use Case kết thúc.</w:t>
            </w:r>
          </w:p>
        </w:tc>
      </w:tr>
      <w:tr>
        <w:trPr>
          <w:cantSplit w:val="0"/>
          <w:trHeight w:val="7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5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 Người dùng nhấn thoát khỏi giao diện quản lý sinh viên.Use Case kết thúc.</w:t>
            </w:r>
          </w:p>
        </w:tc>
      </w:tr>
      <w:tr>
        <w:trPr>
          <w:cantSplit w:val="0"/>
          <w:trHeight w:val="12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6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6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6a1. Thông tin ghi chú để trống hiển thị thông báo” Vui lòng nhập ghi chú!”. Chuyển người dùng về bước 4.</w:t>
            </w:r>
          </w:p>
          <w:p w:rsidR="00000000" w:rsidDel="00000000" w:rsidP="00000000" w:rsidRDefault="00000000" w:rsidRPr="00000000" w14:paraId="000008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6a.2. Nhấn thoát khỏi form duyệt đề tài. Use case kết thúc.</w:t>
            </w:r>
          </w:p>
        </w:tc>
      </w:tr>
    </w:tbl>
    <w:p w:rsidR="00000000" w:rsidDel="00000000" w:rsidP="00000000" w:rsidRDefault="00000000" w:rsidRPr="00000000" w14:paraId="0000086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86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2.21 Đặc tả use case phân công giảng viên hướng dẫn</w:t>
      </w:r>
    </w:p>
    <w:tbl>
      <w:tblPr>
        <w:tblStyle w:val="Table24"/>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86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(ID:11.1 )</w:t>
            </w:r>
          </w:p>
        </w:tc>
        <w:tc>
          <w:tcPr>
            <w:gridSpan w:val="2"/>
            <w:tcMar>
              <w:top w:w="100.0" w:type="dxa"/>
              <w:left w:w="100.0" w:type="dxa"/>
              <w:bottom w:w="100.0" w:type="dxa"/>
              <w:right w:w="100.0" w:type="dxa"/>
            </w:tcMar>
          </w:tcPr>
          <w:p w:rsidR="00000000" w:rsidDel="00000000" w:rsidP="00000000" w:rsidRDefault="00000000" w:rsidRPr="00000000" w14:paraId="0000086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Phân công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6B">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muốn phân công Giảng viên hướng dẫn cho những sinh viên chưa chọn được 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8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3(Subfunction)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8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BoMon</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8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Giảng viên hướng dẫn trong bảng danh sách. Hệ thống thông báo “Cập nhật thành công!”</w:t>
            </w:r>
          </w:p>
        </w:tc>
      </w:tr>
      <w:tr>
        <w:trPr>
          <w:cantSplit w:val="0"/>
          <w:trHeight w:val="61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8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nhất thoát khỏi bảng danh sách Giảng viên. </w:t>
            </w:r>
          </w:p>
        </w:tc>
      </w:tr>
      <w:tr>
        <w:trPr>
          <w:cantSplit w:val="0"/>
          <w:trHeight w:val="3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8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8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“Phân công” trong trang quản lý sinh viên. </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88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8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8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vào mục “Giảng viên hướng dẫn”.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sinh viên theo đợt đồ án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8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mục “Chưa đăng ký”.</w:t>
            </w:r>
          </w:p>
        </w:tc>
      </w:tr>
      <w:tr>
        <w:trPr>
          <w:cantSplit w:val="0"/>
          <w:trHeight w:val="8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chưa có giảng viên hướng dẫn.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8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nút “Phân công” đối với sinh viên mình muốn phân công 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8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thông tin giảng viên.</w:t>
            </w:r>
          </w:p>
        </w:tc>
      </w:tr>
      <w:tr>
        <w:trPr>
          <w:cantSplit w:val="0"/>
          <w:trHeight w:val="2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chọn một giảng viên hướng dẫn mà mình muốn.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8">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8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8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1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9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89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A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8A2">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3">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8A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8A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8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2a.Bộ môn nhất thoát khỏi trang quản lý sinh viên.Use Case kết thúc.</w:t>
            </w:r>
          </w:p>
        </w:tc>
      </w:tr>
      <w:tr>
        <w:trPr>
          <w:cantSplit w:val="0"/>
          <w:trHeight w:val="7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8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4a.Bộ môn nhất thoát khỏi danh sách thông tin sinh viên chưa có Giảng viên hướng dẫn.Use Case kết thúc.</w:t>
            </w:r>
          </w:p>
        </w:tc>
      </w:tr>
      <w:tr>
        <w:trPr>
          <w:cantSplit w:val="0"/>
          <w:trHeight w:val="1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A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8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Bộ môn nhất thoát khỏi bảng danh sách Giảng viên.Use Case kết thúc.</w:t>
            </w:r>
          </w:p>
        </w:tc>
      </w:tr>
    </w:tbl>
    <w:p w:rsidR="00000000" w:rsidDel="00000000" w:rsidP="00000000" w:rsidRDefault="00000000" w:rsidRPr="00000000" w14:paraId="000008B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8B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2.22 Đặc tả use case tạo đợt đồ án</w:t>
      </w:r>
    </w:p>
    <w:tbl>
      <w:tblPr>
        <w:tblStyle w:val="Table25"/>
        <w:tblW w:w="89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(ID:12)</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8B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đợt làm đồ án</w:t>
            </w:r>
          </w:p>
        </w:tc>
      </w:tr>
      <w:tr>
        <w:trPr>
          <w:cantSplit w:val="0"/>
          <w:trHeight w:val="5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đợt làm đồ án để cho sinh viên </w:t>
            </w:r>
          </w:p>
          <w:p w:rsidR="00000000" w:rsidDel="00000000" w:rsidP="00000000" w:rsidRDefault="00000000" w:rsidRPr="00000000" w14:paraId="000008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học phần tốt nghiệp</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90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8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Tạo mới thành công!”</w:t>
            </w:r>
          </w:p>
        </w:tc>
      </w:tr>
      <w:tr>
        <w:trPr>
          <w:cantSplit w:val="0"/>
          <w:trHeight w:val="45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7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đợt đồ án</w:t>
            </w:r>
          </w:p>
        </w:tc>
      </w:tr>
      <w:tr>
        <w:trPr>
          <w:cantSplit w:val="0"/>
          <w:trHeight w:val="9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327" w:hRule="atLeast"/>
          <w:tblHeader w:val="0"/>
        </w:trPr>
        <w:tc>
          <w:tcPr>
            <w:tcBorders>
              <w:top w:color="000000" w:space="0" w:sz="4" w:val="single"/>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“Đợt đồ án”.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đợt làm đồ án.</w:t>
            </w:r>
          </w:p>
        </w:tc>
      </w:tr>
      <w:tr>
        <w:trPr>
          <w:cantSplit w:val="0"/>
          <w:trHeight w:val="1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“Tạo mới”.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5">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của của đợt làm đồ án( bao gồm tên đợt đồ án, thời gian liên lạc Giảng viên, thời gian đăng ký đề tài, thời gian nộp đề cương, thời gian duyệt đề cương, thời gian làm đồ án, thời gian bảo vệ, ngày bắt đầu, ngày kết thúc).</w:t>
            </w:r>
          </w:p>
        </w:tc>
      </w:tr>
      <w:tr>
        <w:trPr>
          <w:cantSplit w:val="0"/>
          <w:trHeight w:val="497"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8">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của đợt làm đồ án mới vào và nhấn vào nút “Tạo”</w:t>
            </w:r>
          </w:p>
        </w:tc>
      </w:tr>
      <w:tr>
        <w:trPr>
          <w:cantSplit w:val="0"/>
          <w:trHeight w:val="605"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B">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3"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39"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5">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6">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26" w:hRule="atLeast"/>
          <w:tblHeader w:val="0"/>
        </w:trPr>
        <w:tc>
          <w:tcPr>
            <w:tcBorders>
              <w:top w:color="000000" w:space="0" w:sz="0" w:val="nil"/>
              <w:left w:color="000000" w:space="0" w:sz="8" w:val="single"/>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0" w:val="nil"/>
              <w:left w:color="000000" w:space="0" w:sz="0" w:val="nil"/>
              <w:bottom w:color="000000" w:space="0" w:sz="4"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E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A">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Nhất thoát khỏi giao diện trang quản lý đợt làm đồ án. Use case kết thúc</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w:t>
            </w:r>
          </w:p>
          <w:p w:rsidR="00000000" w:rsidDel="00000000" w:rsidP="00000000" w:rsidRDefault="00000000" w:rsidRPr="00000000" w14:paraId="000008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tên đợt đồ án để trống hiển thị thông báo “Vui lòng nhập tên đợt đồ án!”. Chuyển về bước 4.</w:t>
            </w:r>
          </w:p>
          <w:p w:rsidR="00000000" w:rsidDel="00000000" w:rsidP="00000000" w:rsidRDefault="00000000" w:rsidRPr="00000000" w14:paraId="000008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thời gian bắt đầu để trống hiển thị thông báo “Vui lòng chọn thời gian!”.Chuyển về bước 4.</w:t>
            </w:r>
          </w:p>
          <w:p w:rsidR="00000000" w:rsidDel="00000000" w:rsidP="00000000" w:rsidRDefault="00000000" w:rsidRPr="00000000" w14:paraId="000008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khoản form nhập thông tin đợt tạo đồ án.Use Case kết thúc.</w:t>
            </w:r>
          </w:p>
          <w:p w:rsidR="00000000" w:rsidDel="00000000" w:rsidP="00000000" w:rsidRDefault="00000000" w:rsidRPr="00000000" w14:paraId="000008F3">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 &lt;Thời gian bảo vệ =&lt; thời gian kết thúc. </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4">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8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rtl w:val="0"/>
              </w:rPr>
              <w:t xml:space="preserve">Thông tin không thành công bao gồm:  trùng đợt đồ án đã tồn tài</w:t>
            </w:r>
            <w:r w:rsidDel="00000000" w:rsidR="00000000" w:rsidRPr="00000000">
              <w:rPr>
                <w:rFonts w:ascii="Times New Roman" w:cs="Times New Roman" w:eastAsia="Times New Roman" w:hAnsi="Times New Roman"/>
                <w:rtl w:val="0"/>
              </w:rPr>
              <w:t xml:space="preserve">). Chuyển sang bước 4.</w:t>
            </w:r>
          </w:p>
        </w:tc>
      </w:tr>
    </w:tbl>
    <w:p w:rsidR="00000000" w:rsidDel="00000000" w:rsidP="00000000" w:rsidRDefault="00000000" w:rsidRPr="00000000" w14:paraId="000008F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8F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2.23 Đặc tả use case cập nhật ngày bảo vệ</w:t>
      </w:r>
    </w:p>
    <w:tbl>
      <w:tblPr>
        <w:tblStyle w:val="Table26"/>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50"/>
        <w:tblGridChange w:id="0">
          <w:tblGrid>
            <w:gridCol w:w="2805"/>
            <w:gridCol w:w="871"/>
            <w:gridCol w:w="5250"/>
          </w:tblGrid>
        </w:tblGridChange>
      </w:tblGrid>
      <w:tr>
        <w:trPr>
          <w:cantSplit w:val="0"/>
          <w:trHeight w:val="316" w:hRule="atLeast"/>
          <w:tblHeader w:val="0"/>
        </w:trPr>
        <w:tc>
          <w:tcPr>
            <w:tcMar>
              <w:top w:w="100.0" w:type="dxa"/>
              <w:left w:w="100.0" w:type="dxa"/>
              <w:bottom w:w="100.0" w:type="dxa"/>
              <w:right w:w="100.0" w:type="dxa"/>
            </w:tcMar>
          </w:tcPr>
          <w:p w:rsidR="00000000" w:rsidDel="00000000" w:rsidP="00000000" w:rsidRDefault="00000000" w:rsidRPr="00000000" w14:paraId="000008F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(ID:12.1 )</w:t>
            </w:r>
          </w:p>
        </w:tc>
        <w:tc>
          <w:tcPr>
            <w:gridSpan w:val="2"/>
            <w:tcMar>
              <w:top w:w="100.0" w:type="dxa"/>
              <w:left w:w="100.0" w:type="dxa"/>
              <w:bottom w:w="100.0" w:type="dxa"/>
              <w:right w:w="100.0" w:type="dxa"/>
            </w:tcMar>
          </w:tcPr>
          <w:p w:rsidR="00000000" w:rsidDel="00000000" w:rsidP="00000000" w:rsidRDefault="00000000" w:rsidRPr="00000000" w14:paraId="000008F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Cập nhật ngày bảo vệ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8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ngày bảo vệ đồ án để cho sinh viên biết.</w:t>
            </w:r>
          </w:p>
        </w:tc>
      </w:tr>
      <w:tr>
        <w:trPr>
          <w:cantSplit w:val="0"/>
          <w:trHeight w:val="25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8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9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9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9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9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9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ngày bảo vệ hợp lệ. Hệ thống hiển thị thông báo “ Cập nhật thành công”</w:t>
            </w:r>
          </w:p>
        </w:tc>
      </w:tr>
      <w:tr>
        <w:trPr>
          <w:cantSplit w:val="0"/>
          <w:trHeight w:val="42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0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0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ngày bảo vệ </w:t>
            </w:r>
          </w:p>
        </w:tc>
      </w:tr>
      <w:tr>
        <w:trPr>
          <w:cantSplit w:val="0"/>
          <w:trHeight w:val="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1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1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1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“Đợt đồ án”.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1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đợt làm đồ án.</w:t>
            </w:r>
          </w:p>
        </w:tc>
      </w:tr>
      <w:tr>
        <w:trPr>
          <w:cantSplit w:val="0"/>
          <w:trHeight w:val="59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1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1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“Cập nhật ngày bảo vệ”.</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thời gian của ngày bảo vệ đồ án( bao gồm thời gian).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1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ngày bảo vệ đồ án vào form thời gian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4">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92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2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2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2C">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2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92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2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0">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báo “Cập nhật thành công!”. </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33">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không thành công và hiển thị thông báo lỗi.( </w:t>
            </w:r>
            <w:r w:rsidDel="00000000" w:rsidR="00000000" w:rsidRPr="00000000">
              <w:rPr>
                <w:rFonts w:ascii="Times New Roman" w:cs="Times New Roman" w:eastAsia="Times New Roman" w:hAnsi="Times New Roman"/>
                <w:i w:val="1"/>
                <w:rtl w:val="0"/>
              </w:rPr>
              <w:t xml:space="preserve">Thông tin không thành công : nhập ngày trong quá khứ</w:t>
            </w:r>
            <w:r w:rsidDel="00000000" w:rsidR="00000000" w:rsidRPr="00000000">
              <w:rPr>
                <w:rFonts w:ascii="Times New Roman" w:cs="Times New Roman" w:eastAsia="Times New Roman" w:hAnsi="Times New Roman"/>
                <w:rtl w:val="0"/>
              </w:rPr>
              <w:t xml:space="preserve">). Chuyển sang bước 4.</w:t>
            </w:r>
          </w:p>
          <w:p w:rsidR="00000000" w:rsidDel="00000000" w:rsidP="00000000" w:rsidRDefault="00000000" w:rsidRPr="00000000" w14:paraId="0000093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thời gian bảo vệ đồ án để trống hiển thị thông báo “Vui lòng chọn thời gian!”. Chuyển sang bước 4.</w:t>
            </w:r>
          </w:p>
          <w:p w:rsidR="00000000" w:rsidDel="00000000" w:rsidP="00000000" w:rsidRDefault="00000000" w:rsidRPr="00000000" w14:paraId="000009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5a3. Người dùng nhấn thoát khỏi  form chọn thời gian của ngày bảo vệ đồ án.Use Case kết thúc.</w:t>
            </w:r>
          </w:p>
          <w:p w:rsidR="00000000" w:rsidDel="00000000" w:rsidP="00000000" w:rsidRDefault="00000000" w:rsidRPr="00000000" w14:paraId="000009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*Yêu cầu thứ tự các mốc thời gian: Ngày bắt đầu &lt; ngày liên hệ Giảng viên&lt;ngày đăng ký đề tài &lt; ngày nộp đề cương&lt; duyệt đề cương&lt; ngày làm đồ án&lt;Thời gian bảo vệ =&lt; thời gian kết thúc</w:t>
            </w:r>
            <w:r w:rsidDel="00000000" w:rsidR="00000000" w:rsidRPr="00000000">
              <w:rPr>
                <w:rtl w:val="0"/>
              </w:rPr>
            </w:r>
          </w:p>
        </w:tc>
      </w:tr>
    </w:tbl>
    <w:p w:rsidR="00000000" w:rsidDel="00000000" w:rsidP="00000000" w:rsidRDefault="00000000" w:rsidRPr="00000000" w14:paraId="0000093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93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2.24 Đặc tả use case tạo tại khoản bộ môn</w:t>
      </w:r>
    </w:p>
    <w:tbl>
      <w:tblPr>
        <w:tblStyle w:val="Table27"/>
        <w:tblW w:w="89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93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bộ môn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bộ môn có thể đăng nhập vào website để thực hiện quản lý đồ án tốt nghiệp cho sinh viên</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9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A">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“Bộ môn”.</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D">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bộ môn.</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3">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tài khoản cho bộ môn( bao gồm Mã, Tên bộ môn, email, số điện thoại).</w:t>
            </w:r>
          </w:p>
        </w:tc>
      </w:tr>
      <w:tr>
        <w:trPr>
          <w:cantSplit w:val="0"/>
          <w:trHeight w:val="6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6">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bộ môn và nhấn nút “Lưu”</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5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6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0">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3">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4">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1"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8">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giao diện quản lý tài khoản bộ môn.Use Case kết thúc</w:t>
            </w:r>
          </w:p>
        </w:tc>
      </w:tr>
      <w:tr>
        <w:trPr>
          <w:cantSplit w:val="0"/>
          <w:trHeight w:val="9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B">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tcPr>
          <w:p w:rsidR="00000000" w:rsidDel="00000000" w:rsidP="00000000" w:rsidRDefault="00000000" w:rsidRPr="00000000" w14:paraId="000009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tài khoản không thành công và hiển thị thông báo lỗi.</w:t>
            </w:r>
          </w:p>
          <w:p w:rsidR="00000000" w:rsidDel="00000000" w:rsidP="00000000" w:rsidRDefault="00000000" w:rsidRPr="00000000" w14:paraId="000009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bộ môn để trống hiện tin thông báo” Vui lòng nhập tên bộ môn!”. Chuyển người </w:t>
            </w:r>
          </w:p>
          <w:p w:rsidR="00000000" w:rsidDel="00000000" w:rsidP="00000000" w:rsidRDefault="00000000" w:rsidRPr="00000000" w14:paraId="000009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dùng về bước 6.</w:t>
            </w:r>
          </w:p>
          <w:p w:rsidR="00000000" w:rsidDel="00000000" w:rsidP="00000000" w:rsidRDefault="00000000" w:rsidRPr="00000000" w14:paraId="000009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email để trống hiện tin thông báo” Vui lòng nhập email!”. Chuyển người dùng về bước 6.</w:t>
            </w:r>
          </w:p>
          <w:p w:rsidR="00000000" w:rsidDel="00000000" w:rsidP="00000000" w:rsidRDefault="00000000" w:rsidRPr="00000000" w14:paraId="000009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7a.3. Thông tin số điện để trống hiện tin thông báo” Vui lòng nhập số điện thoại!”. Chuyển người dùng về bước 6.</w:t>
            </w:r>
          </w:p>
          <w:p w:rsidR="00000000" w:rsidDel="00000000" w:rsidP="00000000" w:rsidRDefault="00000000" w:rsidRPr="00000000" w14:paraId="000009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7a.4. Thông tin mã bộ môn để trống hiện tin thông báo” Vui lòng nhập mã bộ môn!”. Chuyển người dùng về bước 6.</w:t>
            </w:r>
          </w:p>
          <w:p w:rsidR="00000000" w:rsidDel="00000000" w:rsidP="00000000" w:rsidRDefault="00000000" w:rsidRPr="00000000" w14:paraId="000009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7a.5. Thông tin email không hợp lệ hiện tin thông báo” Email không đúng định dạng @e.tlu.edu.vn!” ( </w:t>
            </w:r>
            <w:r w:rsidDel="00000000" w:rsidR="00000000" w:rsidRPr="00000000">
              <w:rPr>
                <w:rFonts w:ascii="Times New Roman" w:cs="Times New Roman" w:eastAsia="Times New Roman" w:hAnsi="Times New Roman"/>
                <w:i w:val="1"/>
                <w:rtl w:val="0"/>
              </w:rPr>
              <w:t xml:space="preserve">Thông tin email không hợp lệ bao gồm bao gồm: nhập sai định dạng mail </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9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7a.6. Thông tin email đã tạo tài khoản hiện tin thông báo” Email đã tồn tại!”. Chuyển người dùng về bước 6.</w:t>
            </w:r>
          </w:p>
          <w:p w:rsidR="00000000" w:rsidDel="00000000" w:rsidP="00000000" w:rsidRDefault="00000000" w:rsidRPr="00000000" w14:paraId="000009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7a.7. Thông tin số điện không đúng định dạng hiện tin thông báo” Số điện thoại này không tồn tại!” . Chuyển người dùng về bước 6.</w:t>
            </w:r>
          </w:p>
          <w:p w:rsidR="00000000" w:rsidDel="00000000" w:rsidP="00000000" w:rsidRDefault="00000000" w:rsidRPr="00000000" w14:paraId="000009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7a8. Người dùng nhấn thoát khoản form nhập thông tin tạo tài khoản.Use Case kết thúc</w:t>
            </w:r>
          </w:p>
          <w:p w:rsidR="00000000" w:rsidDel="00000000" w:rsidP="00000000" w:rsidRDefault="00000000" w:rsidRPr="00000000" w14:paraId="0000098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email: </w:t>
            </w:r>
            <w:hyperlink r:id="rId152">
              <w:r w:rsidDel="00000000" w:rsidR="00000000" w:rsidRPr="00000000">
                <w:rPr>
                  <w:rFonts w:ascii="Times New Roman" w:cs="Times New Roman" w:eastAsia="Times New Roman" w:hAnsi="Times New Roman"/>
                  <w:i w:val="1"/>
                  <w:color w:val="1155cc"/>
                  <w:sz w:val="24"/>
                  <w:szCs w:val="24"/>
                  <w:u w:val="single"/>
                  <w:rtl w:val="0"/>
                </w:rPr>
                <w:t xml:space="preserve">name@e.tlu.edu.vn</w:t>
              </w:r>
            </w:hyperlink>
            <w:r w:rsidDel="00000000" w:rsidR="00000000" w:rsidRPr="00000000">
              <w:rPr>
                <w:rtl w:val="0"/>
              </w:rPr>
            </w:r>
          </w:p>
          <w:p w:rsidR="00000000" w:rsidDel="00000000" w:rsidP="00000000" w:rsidRDefault="00000000" w:rsidRPr="00000000" w14:paraId="00000988">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*Định dạng số điện thoại:0*** *** ***</w:t>
            </w:r>
          </w:p>
        </w:tc>
      </w:tr>
      <w:tr>
        <w:trPr>
          <w:cantSplit w:val="0"/>
          <w:trHeight w:val="1585" w:hRule="atLeast"/>
          <w:tblHeader w:val="0"/>
        </w:trPr>
        <w:tc>
          <w:tcPr>
            <w:tcBorders>
              <w:top w:color="000000" w:space="0" w:sz="4"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9">
            <w:pPr>
              <w:spacing w:line="360" w:lineRule="auto"/>
              <w:jc w:val="both"/>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4"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9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8a.1. Thông tin email không hợp lệ hiện tin thông báo” Email đã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đã sử dụng tạo tài khoản)</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9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8a.2. Thông tin mã bộ môn không hợp lệ hiện tin thông báo” Email đã tồn tại!” ( </w:t>
            </w:r>
            <w:r w:rsidDel="00000000" w:rsidR="00000000" w:rsidRPr="00000000">
              <w:rPr>
                <w:rFonts w:ascii="Times New Roman" w:cs="Times New Roman" w:eastAsia="Times New Roman" w:hAnsi="Times New Roman"/>
                <w:i w:val="1"/>
                <w:rtl w:val="0"/>
              </w:rPr>
              <w:t xml:space="preserve">Thông tin email không hợp lệ bao gồm bao gồm: nhập mã bộ môn đã sử dụng tạo tài khoản)</w:t>
            </w:r>
            <w:r w:rsidDel="00000000" w:rsidR="00000000" w:rsidRPr="00000000">
              <w:rPr>
                <w:rFonts w:ascii="Times New Roman" w:cs="Times New Roman" w:eastAsia="Times New Roman" w:hAnsi="Times New Roman"/>
                <w:rtl w:val="0"/>
              </w:rPr>
              <w:t xml:space="preserve">). Chuyển người dùng về bước 6.</w:t>
            </w:r>
          </w:p>
        </w:tc>
      </w:tr>
    </w:tbl>
    <w:p w:rsidR="00000000" w:rsidDel="00000000" w:rsidP="00000000" w:rsidRDefault="00000000" w:rsidRPr="00000000" w14:paraId="0000098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98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2.25 Đặc tả use case tạo tài khoản giảng  viên</w:t>
      </w:r>
    </w:p>
    <w:tbl>
      <w:tblPr>
        <w:tblStyle w:val="Table28"/>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98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Mar>
              <w:top w:w="100.0" w:type="dxa"/>
              <w:left w:w="100.0" w:type="dxa"/>
              <w:bottom w:w="100.0" w:type="dxa"/>
              <w:right w:w="100.0" w:type="dxa"/>
            </w:tcMar>
          </w:tcPr>
          <w:p w:rsidR="00000000" w:rsidDel="00000000" w:rsidP="00000000" w:rsidRDefault="00000000" w:rsidRPr="00000000" w14:paraId="0000099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Giảng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9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Giảng viên có thể đăng nhập vào website để thực hiện quản lý  học phần tốt nghiệp cho sinh viên</w:t>
            </w:r>
          </w:p>
        </w:tc>
      </w:tr>
      <w:tr>
        <w:trPr>
          <w:cantSplit w:val="0"/>
          <w:trHeight w:val="16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9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8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99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9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51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9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19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8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A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A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A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“Giảng viên”.</w:t>
            </w:r>
          </w:p>
        </w:tc>
      </w:tr>
      <w:tr>
        <w:trPr>
          <w:cantSplit w:val="0"/>
          <w:trHeight w:val="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9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9B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w:t>
            </w:r>
          </w:p>
        </w:tc>
      </w:tr>
      <w:tr>
        <w:trPr>
          <w:cantSplit w:val="0"/>
          <w:trHeight w:val="6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9B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thông tin tài khoản cho Giảng viên( bao gồm tên Giảng viên, email, số điện thoại, học vị, bộ môn).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B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B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thông tin tài khoản cho Giảng viên và nhấn nút “Lưu”.</w:t>
            </w:r>
          </w:p>
        </w:tc>
      </w:tr>
      <w:tr>
        <w:trPr>
          <w:cantSplit w:val="0"/>
          <w:trHeight w:val="55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B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21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9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9C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C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C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C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9C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C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5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9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giao diện quản lý tài khoản Giảng viên.Use Case kết thúc</w:t>
            </w:r>
          </w:p>
        </w:tc>
      </w:tr>
      <w:tr>
        <w:trPr>
          <w:cantSplit w:val="0"/>
          <w:trHeight w:val="11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C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9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 Hệ thống xác thực thông tin tạo tài khoản Giảng viên không thành công và hiển thị thông báo lỗi.</w:t>
            </w:r>
          </w:p>
          <w:p w:rsidR="00000000" w:rsidDel="00000000" w:rsidP="00000000" w:rsidRDefault="00000000" w:rsidRPr="00000000" w14:paraId="000009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Thông tin tên giáo để trống hiện tin thông báo” Vui lòng nhập tên Giảng viên!”. Chuyển người dùng về bước 6.</w:t>
            </w:r>
          </w:p>
          <w:p w:rsidR="00000000" w:rsidDel="00000000" w:rsidP="00000000" w:rsidRDefault="00000000" w:rsidRPr="00000000" w14:paraId="000009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Thông tin email để trống hiện tin thông báo” Vui lòng nhập email!”. Chuyển người dùng về bước 6.</w:t>
            </w:r>
          </w:p>
          <w:p w:rsidR="00000000" w:rsidDel="00000000" w:rsidP="00000000" w:rsidRDefault="00000000" w:rsidRPr="00000000" w14:paraId="000009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7a.3. Thông tin số điện thoại để trống hiện tin thông báo” Vui lòng nhập số điện thoại!”. Chuyển người dùng về bước 6.</w:t>
            </w:r>
          </w:p>
          <w:p w:rsidR="00000000" w:rsidDel="00000000" w:rsidP="00000000" w:rsidRDefault="00000000" w:rsidRPr="00000000" w14:paraId="000009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7a.5. Thông tin email không hợp lệ hiện tin thông báo” Email không tồn tại!” ( </w:t>
            </w:r>
            <w:r w:rsidDel="00000000" w:rsidR="00000000" w:rsidRPr="00000000">
              <w:rPr>
                <w:rFonts w:ascii="Times New Roman" w:cs="Times New Roman" w:eastAsia="Times New Roman" w:hAnsi="Times New Roman"/>
                <w:i w:val="1"/>
                <w:rtl w:val="0"/>
              </w:rPr>
              <w:t xml:space="preserve">Thông tin email không hợp lệ bao gồm bao gồm: nhập email không tồn tại, nhập sai định dạng mail (mail định dạng name@e.tlu.edu.vn)</w:t>
            </w:r>
            <w:r w:rsidDel="00000000" w:rsidR="00000000" w:rsidRPr="00000000">
              <w:rPr>
                <w:rFonts w:ascii="Times New Roman" w:cs="Times New Roman" w:eastAsia="Times New Roman" w:hAnsi="Times New Roman"/>
                <w:rtl w:val="0"/>
              </w:rPr>
              <w:t xml:space="preserve">). Chuyển người dùng về bước 6.</w:t>
            </w:r>
          </w:p>
          <w:p w:rsidR="00000000" w:rsidDel="00000000" w:rsidP="00000000" w:rsidRDefault="00000000" w:rsidRPr="00000000" w14:paraId="000009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7a.6. Thông tin số điện không đúng định dạng hiện tin thông báo” Số điện thoại không tồn tại!” . Chuyển người dùng về bước 6.</w:t>
            </w:r>
          </w:p>
          <w:p w:rsidR="00000000" w:rsidDel="00000000" w:rsidP="00000000" w:rsidRDefault="00000000" w:rsidRPr="00000000" w14:paraId="000009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7a7. Người dùng nhấn thoát khoản form nhập thông tin tạo tài khoản.Use Case kết thúc</w:t>
            </w:r>
          </w:p>
          <w:p w:rsidR="00000000" w:rsidDel="00000000" w:rsidP="00000000" w:rsidRDefault="00000000" w:rsidRPr="00000000" w14:paraId="000009D8">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*Định dạng email: </w:t>
            </w:r>
            <w:hyperlink r:id="rId153">
              <w:r w:rsidDel="00000000" w:rsidR="00000000" w:rsidRPr="00000000">
                <w:rPr>
                  <w:rFonts w:ascii="Times New Roman" w:cs="Times New Roman" w:eastAsia="Times New Roman" w:hAnsi="Times New Roman"/>
                  <w:i w:val="1"/>
                  <w:color w:val="1155cc"/>
                  <w:u w:val="single"/>
                  <w:rtl w:val="0"/>
                </w:rPr>
                <w:t xml:space="preserve">name@e.tlu.edu.vn</w:t>
              </w:r>
            </w:hyperlink>
            <w:r w:rsidDel="00000000" w:rsidR="00000000" w:rsidRPr="00000000">
              <w:rPr>
                <w:rtl w:val="0"/>
              </w:rPr>
            </w:r>
          </w:p>
          <w:p w:rsidR="00000000" w:rsidDel="00000000" w:rsidP="00000000" w:rsidRDefault="00000000" w:rsidRPr="00000000" w14:paraId="000009D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*Định dạng số điện thoại:0*** *** ***</w:t>
            </w:r>
            <w:r w:rsidDel="00000000" w:rsidR="00000000" w:rsidRPr="00000000">
              <w:rPr>
                <w:rtl w:val="0"/>
              </w:rPr>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D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9DC">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8a. Hệ thống xác thực thông tin email đã sử dụng để tạo tài khoản hiện tin thông báo” Email đã tồn tại!”. Chuyển người dùng về bước 6.</w:t>
            </w:r>
            <w:r w:rsidDel="00000000" w:rsidR="00000000" w:rsidRPr="00000000">
              <w:rPr>
                <w:rtl w:val="0"/>
              </w:rPr>
            </w:r>
          </w:p>
        </w:tc>
      </w:tr>
    </w:tbl>
    <w:p w:rsidR="00000000" w:rsidDel="00000000" w:rsidP="00000000" w:rsidRDefault="00000000" w:rsidRPr="00000000" w14:paraId="000009D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9DE">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2.26 Đặc tả use case tạo tài khoản sinh viên</w:t>
      </w:r>
    </w:p>
    <w:tbl>
      <w:tblPr>
        <w:tblStyle w:val="Table29"/>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6"/>
        <w:gridCol w:w="5245"/>
        <w:tblGridChange w:id="0">
          <w:tblGrid>
            <w:gridCol w:w="2805"/>
            <w:gridCol w:w="876"/>
            <w:gridCol w:w="5245"/>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9D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(ID:13)</w:t>
            </w:r>
          </w:p>
        </w:tc>
        <w:tc>
          <w:tcPr>
            <w:gridSpan w:val="2"/>
            <w:tcMar>
              <w:top w:w="100.0" w:type="dxa"/>
              <w:left w:w="100.0" w:type="dxa"/>
              <w:bottom w:w="100.0" w:type="dxa"/>
              <w:right w:w="100.0" w:type="dxa"/>
            </w:tcMar>
          </w:tcPr>
          <w:p w:rsidR="00000000" w:rsidDel="00000000" w:rsidP="00000000" w:rsidRDefault="00000000" w:rsidRPr="00000000" w14:paraId="000009E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tài khoản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9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cho sinh viên có thể đăng nhập vào website để thực hiện học phần tốt nghiệp</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9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16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9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9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9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không hợp lệ. Hệ thống hiển thị thông báo “ Thông tin không hợp lệ vui lòng kiểm tra lại!”</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9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9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tạo mới tài khoản người dùng</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9F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9F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9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“Tài khoản”.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9F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9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người dùng.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F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9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mục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1">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0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tài khoản sinh viên theo đợt đồ án.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“Thêm” ở phần đợt đồ án mình cần thêm tài khoản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A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file thông tin tài khoản cho sinh viên( bao gồm file csv).</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kéo file vào phần”Chọn file” và nhấn nút “Tải lên ”</w:t>
            </w:r>
          </w:p>
        </w:tc>
      </w:tr>
      <w:tr>
        <w:trPr>
          <w:cantSplit w:val="0"/>
          <w:trHeight w:val="66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A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 Tạo mới thành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A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3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A1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1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17">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8">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25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A1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1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1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Người dùng nhấn thoát khoản form nhập thông tin tạo tài khoản.Use Case kết thúc</w:t>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1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2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2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7a.1. File thông tin tài khoản cho sinh viên để trống hiển thị thông báo “Vui lòng chọn file!”.Chuyển sang bước 6.</w:t>
            </w:r>
          </w:p>
          <w:p w:rsidR="00000000" w:rsidDel="00000000" w:rsidP="00000000" w:rsidRDefault="00000000" w:rsidRPr="00000000" w14:paraId="00000A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7a2. Hệ thống xác thực thông tin đề cương không thành công và hiển thị thông báo ”File không đúng định dạng!!”. Chuyển sang bước 6</w:t>
            </w:r>
          </w:p>
          <w:p w:rsidR="00000000" w:rsidDel="00000000" w:rsidP="00000000" w:rsidRDefault="00000000" w:rsidRPr="00000000" w14:paraId="00000A23">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.7a.3 Người dùng nhấn thoát khỏi form nhập file thông tin tài khoản cho sinh viên.Use Case kết thúc.</w:t>
            </w:r>
            <w:r w:rsidDel="00000000" w:rsidR="00000000" w:rsidRPr="00000000">
              <w:rPr>
                <w:rtl w:val="0"/>
              </w:rPr>
            </w:r>
          </w:p>
          <w:p w:rsidR="00000000" w:rsidDel="00000000" w:rsidP="00000000" w:rsidRDefault="00000000" w:rsidRPr="00000000" w14:paraId="00000A2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*Định dạng file: file csv</w:t>
            </w:r>
            <w:r w:rsidDel="00000000" w:rsidR="00000000" w:rsidRPr="00000000">
              <w:rPr>
                <w:rtl w:val="0"/>
              </w:rPr>
            </w:r>
          </w:p>
        </w:tc>
      </w:tr>
      <w:tr>
        <w:trPr>
          <w:cantSplit w:val="0"/>
          <w:trHeight w:val="93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25">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A2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thông tin file csv không thành công và hiển thị thông báo “File csv không hợp lệ!”.( </w:t>
            </w:r>
            <w:r w:rsidDel="00000000" w:rsidR="00000000" w:rsidRPr="00000000">
              <w:rPr>
                <w:rFonts w:ascii="Times New Roman" w:cs="Times New Roman" w:eastAsia="Times New Roman" w:hAnsi="Times New Roman"/>
                <w:i w:val="1"/>
                <w:rtl w:val="0"/>
              </w:rPr>
              <w:t xml:space="preserve">nội dung file csv không đạt yêu cầu</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2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*định dạng nội dung file: Mã sinh viên, tên sính viên, lớp, khóa, khoa, giới tính, email, ngày sinh, số điện thoại, quyền. mật khẩu.</w:t>
            </w:r>
          </w:p>
        </w:tc>
      </w:tr>
    </w:tbl>
    <w:p w:rsidR="00000000" w:rsidDel="00000000" w:rsidP="00000000" w:rsidRDefault="00000000" w:rsidRPr="00000000" w14:paraId="00000A2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A2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2.27 Đặc tả use case xác nhận thông tin</w:t>
      </w:r>
    </w:p>
    <w:tbl>
      <w:tblPr>
        <w:tblStyle w:val="Table30"/>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760"/>
        <w:gridCol w:w="1260"/>
        <w:gridCol w:w="4906"/>
        <w:tblGridChange w:id="0">
          <w:tblGrid>
            <w:gridCol w:w="2760"/>
            <w:gridCol w:w="1260"/>
            <w:gridCol w:w="4906"/>
          </w:tblGrid>
        </w:tblGridChange>
      </w:tblGrid>
      <w:tr>
        <w:trPr>
          <w:cantSplit w:val="0"/>
          <w:trHeight w:val="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A2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(ID:14 )</w:t>
            </w:r>
          </w:p>
        </w:tc>
        <w:tc>
          <w:tcPr>
            <w:gridSpan w:val="2"/>
            <w:tcMar>
              <w:top w:w="100.0" w:type="dxa"/>
              <w:left w:w="100.0" w:type="dxa"/>
              <w:bottom w:w="100.0" w:type="dxa"/>
              <w:right w:w="100.0" w:type="dxa"/>
            </w:tcMar>
            <w:vAlign w:val="center"/>
          </w:tcPr>
          <w:p w:rsidR="00000000" w:rsidDel="00000000" w:rsidP="00000000" w:rsidRDefault="00000000" w:rsidRPr="00000000" w14:paraId="00000A2C">
            <w:pPr>
              <w:pStyle w:val="Heading3"/>
              <w:spacing w:after="0" w:before="0" w:line="360" w:lineRule="auto"/>
              <w:rPr>
                <w:i w:val="0"/>
              </w:rPr>
            </w:pPr>
            <w:bookmarkStart w:colFirst="0" w:colLast="0" w:name="_heading=h.2koq656" w:id="106"/>
            <w:bookmarkEnd w:id="106"/>
            <w:r w:rsidDel="00000000" w:rsidR="00000000" w:rsidRPr="00000000">
              <w:rPr>
                <w:rFonts w:ascii="Times New Roman" w:cs="Times New Roman" w:eastAsia="Times New Roman" w:hAnsi="Times New Roman"/>
                <w:i w:val="0"/>
                <w:rtl w:val="0"/>
              </w:rPr>
              <w:t xml:space="preserve">Xác nhận thông tin</w:t>
            </w:r>
            <w:r w:rsidDel="00000000" w:rsidR="00000000" w:rsidRPr="00000000">
              <w:rPr>
                <w:rtl w:val="0"/>
              </w:rPr>
            </w:r>
          </w:p>
        </w:tc>
      </w:tr>
      <w:tr>
        <w:trPr>
          <w:cantSplit w:val="0"/>
          <w:trHeight w:val="6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2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A2F">
            <w:pPr>
              <w:spacing w:line="360" w:lineRule="auto"/>
              <w:ind w:left="-1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VPK có thể xác nhận thông tin Giảng viên hướng dẫn cho sinh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A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A35">
            <w:pPr>
              <w:numPr>
                <w:ilvl w:val="0"/>
                <w:numId w:val="1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website</w:t>
            </w:r>
          </w:p>
          <w:p w:rsidR="00000000" w:rsidDel="00000000" w:rsidP="00000000" w:rsidRDefault="00000000" w:rsidRPr="00000000" w14:paraId="00000A36">
            <w:pPr>
              <w:numPr>
                <w:ilvl w:val="0"/>
                <w:numId w:val="1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với quyền là Giảng viên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A3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nhấn nút xác nhận và nhận được thông báo “Xác nhận thành công”</w:t>
            </w:r>
          </w:p>
        </w:tc>
      </w:tr>
      <w:tr>
        <w:trPr>
          <w:cantSplit w:val="0"/>
          <w:trHeight w:val="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thất bại</w:t>
            </w:r>
          </w:p>
        </w:tc>
        <w:tc>
          <w:tcPr>
            <w:gridSpan w:val="2"/>
            <w:shd w:fill="auto" w:val="clear"/>
            <w:tcMar>
              <w:top w:w="100.0" w:type="dxa"/>
              <w:left w:w="100.0" w:type="dxa"/>
              <w:bottom w:w="100.0" w:type="dxa"/>
              <w:right w:w="100.0" w:type="dxa"/>
            </w:tcMar>
          </w:tcPr>
          <w:p w:rsidR="00000000" w:rsidDel="00000000" w:rsidP="00000000" w:rsidRDefault="00000000" w:rsidRPr="00000000" w14:paraId="00000A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môn thoát ra khỏi mục trang quản lý sinh viên và không nhấn nút “Xác nhận”. Hệ thống hiển thị thông báo “Xác nhật thất bại”.</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A3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A4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chọn xác nhận thông tin Giảng viên hướng dẫn</w:t>
            </w:r>
          </w:p>
        </w:tc>
      </w:tr>
      <w:tr>
        <w:trPr>
          <w:cantSplit w:val="0"/>
          <w:trHeight w:val="63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A4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4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4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4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“Sinh viên” </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4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thông tin sinh viên kèm với Giảng viên hướng dẫn đã yêu cầu hoặc được phân công.</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4D">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4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nút “Xác nhận” để xác nhận Giảng viên hướng dẫn cho sinh viên</w:t>
            </w:r>
          </w:p>
        </w:tc>
      </w:tr>
      <w:tr>
        <w:trPr>
          <w:cantSplit w:val="0"/>
          <w:trHeight w:val="60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5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“Xác nhận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A5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41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6">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A57">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5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4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5A">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5B">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5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A5D">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5E">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8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5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6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Nhấn thoát ra khỏi mục trang quản lý sinh viên và không nhấn nút “Xác nhận”. .Use Case kết thúc</w:t>
            </w:r>
          </w:p>
        </w:tc>
      </w:tr>
    </w:tbl>
    <w:p w:rsidR="00000000" w:rsidDel="00000000" w:rsidP="00000000" w:rsidRDefault="00000000" w:rsidRPr="00000000" w14:paraId="00000A6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A6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Bảng 2.28 Đặc tả use case gửi kết quả</w:t>
      </w:r>
    </w:p>
    <w:tbl>
      <w:tblPr>
        <w:tblStyle w:val="Table31"/>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05"/>
        <w:gridCol w:w="871"/>
        <w:gridCol w:w="5250"/>
        <w:tblGridChange w:id="0">
          <w:tblGrid>
            <w:gridCol w:w="2805"/>
            <w:gridCol w:w="871"/>
            <w:gridCol w:w="5250"/>
          </w:tblGrid>
        </w:tblGridChange>
      </w:tblGrid>
      <w:tr>
        <w:trPr>
          <w:cantSplit w:val="0"/>
          <w:trHeight w:val="25" w:hRule="atLeast"/>
          <w:tblHeader w:val="0"/>
        </w:trPr>
        <w:tc>
          <w:tcPr>
            <w:tcMar>
              <w:top w:w="100.0" w:type="dxa"/>
              <w:left w:w="100.0" w:type="dxa"/>
              <w:bottom w:w="100.0" w:type="dxa"/>
              <w:right w:w="100.0" w:type="dxa"/>
            </w:tcMar>
          </w:tcPr>
          <w:p w:rsidR="00000000" w:rsidDel="00000000" w:rsidP="00000000" w:rsidRDefault="00000000" w:rsidRPr="00000000" w14:paraId="00000A6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(ID: 15 )</w:t>
            </w:r>
          </w:p>
        </w:tc>
        <w:tc>
          <w:tcPr>
            <w:gridSpan w:val="2"/>
            <w:tcMar>
              <w:top w:w="100.0" w:type="dxa"/>
              <w:left w:w="100.0" w:type="dxa"/>
              <w:bottom w:w="100.0" w:type="dxa"/>
              <w:right w:w="100.0" w:type="dxa"/>
            </w:tcMar>
          </w:tcPr>
          <w:p w:rsidR="00000000" w:rsidDel="00000000" w:rsidP="00000000" w:rsidRDefault="00000000" w:rsidRPr="00000000" w14:paraId="00000A6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Gửi  kết quả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w:t>
            </w:r>
          </w:p>
        </w:tc>
        <w:tc>
          <w:tcPr>
            <w:gridSpan w:val="2"/>
            <w:shd w:fill="auto" w:val="clear"/>
            <w:tcMar>
              <w:top w:w="100.0" w:type="dxa"/>
              <w:left w:w="100.0" w:type="dxa"/>
              <w:bottom w:w="100.0" w:type="dxa"/>
              <w:right w:w="100.0" w:type="dxa"/>
            </w:tcMar>
          </w:tcPr>
          <w:p w:rsidR="00000000" w:rsidDel="00000000" w:rsidP="00000000" w:rsidRDefault="00000000" w:rsidRPr="00000000" w14:paraId="00000A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gửi kết quả thi để cho sinh viên biết.</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ưu tiên</w:t>
            </w:r>
          </w:p>
        </w:tc>
        <w:tc>
          <w:tcPr>
            <w:gridSpan w:val="2"/>
            <w:shd w:fill="auto" w:val="clear"/>
            <w:tcMar>
              <w:top w:w="100.0" w:type="dxa"/>
              <w:left w:w="100.0" w:type="dxa"/>
              <w:bottom w:w="100.0" w:type="dxa"/>
              <w:right w:w="100.0" w:type="dxa"/>
            </w:tcMar>
          </w:tcPr>
          <w:p w:rsidR="00000000" w:rsidDel="00000000" w:rsidP="00000000" w:rsidRDefault="00000000" w:rsidRPr="00000000" w14:paraId="00000A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2(Primary Task)</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tiên quyết</w:t>
            </w:r>
          </w:p>
        </w:tc>
        <w:tc>
          <w:tcPr>
            <w:gridSpan w:val="2"/>
            <w:shd w:fill="auto" w:val="clear"/>
            <w:tcMar>
              <w:top w:w="100.0" w:type="dxa"/>
              <w:left w:w="100.0" w:type="dxa"/>
              <w:bottom w:w="100.0" w:type="dxa"/>
              <w:right w:w="100.0" w:type="dxa"/>
            </w:tcMar>
          </w:tcPr>
          <w:p w:rsidR="00000000" w:rsidDel="00000000" w:rsidP="00000000" w:rsidRDefault="00000000" w:rsidRPr="00000000" w14:paraId="00000A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đã đăng nhập thành công vào website.</w:t>
            </w:r>
          </w:p>
          <w:p w:rsidR="00000000" w:rsidDel="00000000" w:rsidP="00000000" w:rsidRDefault="00000000" w:rsidRPr="00000000" w14:paraId="00000A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Người dùng  đăng nhập với quyền là VanPhongKhoa.</w:t>
            </w:r>
          </w:p>
        </w:tc>
      </w:tr>
      <w:tr>
        <w:trPr>
          <w:cantSplit w:val="0"/>
          <w:trHeight w:val="5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kiện kết thúc thành công</w:t>
            </w:r>
          </w:p>
        </w:tc>
        <w:tc>
          <w:tcPr>
            <w:gridSpan w:val="2"/>
            <w:shd w:fill="auto" w:val="clear"/>
            <w:tcMar>
              <w:top w:w="100.0" w:type="dxa"/>
              <w:left w:w="100.0" w:type="dxa"/>
              <w:bottom w:w="100.0" w:type="dxa"/>
              <w:right w:w="100.0" w:type="dxa"/>
            </w:tcMar>
          </w:tcPr>
          <w:p w:rsidR="00000000" w:rsidDel="00000000" w:rsidP="00000000" w:rsidRDefault="00000000" w:rsidRPr="00000000" w14:paraId="00000A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lệ. Hệ thống hiển thị thông báo “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Actors</w:t>
            </w:r>
          </w:p>
        </w:tc>
        <w:tc>
          <w:tcPr>
            <w:gridSpan w:val="2"/>
            <w:shd w:fill="auto" w:val="clear"/>
            <w:tcMar>
              <w:top w:w="100.0" w:type="dxa"/>
              <w:left w:w="100.0" w:type="dxa"/>
              <w:bottom w:w="100.0" w:type="dxa"/>
              <w:right w:w="100.0" w:type="dxa"/>
            </w:tcMar>
          </w:tcPr>
          <w:p w:rsidR="00000000" w:rsidDel="00000000" w:rsidP="00000000" w:rsidRDefault="00000000" w:rsidRPr="00000000" w14:paraId="00000A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hoạt</w:t>
            </w:r>
          </w:p>
        </w:tc>
        <w:tc>
          <w:tcPr>
            <w:gridSpan w:val="2"/>
            <w:shd w:fill="auto" w:val="clear"/>
            <w:tcMar>
              <w:top w:w="100.0" w:type="dxa"/>
              <w:left w:w="100.0" w:type="dxa"/>
              <w:bottom w:w="100.0" w:type="dxa"/>
              <w:right w:w="100.0" w:type="dxa"/>
            </w:tcMar>
          </w:tcPr>
          <w:p w:rsidR="00000000" w:rsidDel="00000000" w:rsidP="00000000" w:rsidRDefault="00000000" w:rsidRPr="00000000" w14:paraId="00000A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cập nhật điểm thi </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sự kiện chính</w:t>
            </w:r>
          </w:p>
        </w:tc>
        <w:tc>
          <w:tcPr>
            <w:shd w:fill="auto" w:val="clear"/>
            <w:tcMar>
              <w:top w:w="100.0" w:type="dxa"/>
              <w:left w:w="100.0" w:type="dxa"/>
              <w:bottom w:w="100.0" w:type="dxa"/>
              <w:right w:w="100.0" w:type="dxa"/>
            </w:tcMar>
          </w:tcPr>
          <w:p w:rsidR="00000000" w:rsidDel="00000000" w:rsidP="00000000" w:rsidRDefault="00000000" w:rsidRPr="00000000" w14:paraId="00000A7B">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7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của tác nhân</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A7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“Kết quả”.</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A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trang quản lý kết quả.</w:t>
            </w:r>
          </w:p>
        </w:tc>
      </w:tr>
      <w:tr>
        <w:trPr>
          <w:cantSplit w:val="0"/>
          <w:trHeight w:val="17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nhấn chọn mục “Gửi kết quả” </w:t>
            </w:r>
          </w:p>
        </w:tc>
      </w:tr>
      <w:tr>
        <w:trPr>
          <w:cantSplit w:val="0"/>
          <w:trHeight w:val="36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A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form nhập kết quả thi( bao gồm: thông tin sinh viên và kết quả của sinh viên)</w:t>
            </w:r>
          </w:p>
        </w:tc>
      </w:tr>
      <w:tr>
        <w:trPr>
          <w:cantSplit w:val="0"/>
          <w:trHeight w:val="39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9">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phòng khoa nhập kết quả thi cho sinh viên và nhấn “Xác nhận”.</w:t>
            </w:r>
          </w:p>
        </w:tc>
      </w:tr>
      <w:tr>
        <w:trPr>
          <w:cantSplit w:val="0"/>
          <w:trHeight w:val="43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C">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A8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thông tin và hiển thị thông báo “Cập nhật thành công!”.</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8F">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A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kết thúc.</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92">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thay thế</w:t>
            </w:r>
          </w:p>
        </w:tc>
        <w:tc>
          <w:tcPr>
            <w:shd w:fill="auto" w:val="clear"/>
            <w:tcMar>
              <w:top w:w="100.0" w:type="dxa"/>
              <w:left w:w="100.0" w:type="dxa"/>
              <w:bottom w:w="100.0" w:type="dxa"/>
              <w:right w:w="100.0" w:type="dxa"/>
            </w:tcMar>
          </w:tcPr>
          <w:p w:rsidR="00000000" w:rsidDel="00000000" w:rsidP="00000000" w:rsidRDefault="00000000" w:rsidRPr="00000000" w14:paraId="00000A9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94">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9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shd w:fill="auto" w:val="clear"/>
            <w:tcMar>
              <w:top w:w="100.0" w:type="dxa"/>
              <w:left w:w="100.0" w:type="dxa"/>
              <w:bottom w:w="100.0" w:type="dxa"/>
              <w:right w:w="100.0" w:type="dxa"/>
            </w:tcMar>
          </w:tcPr>
          <w:p w:rsidR="00000000" w:rsidDel="00000000" w:rsidP="00000000" w:rsidRDefault="00000000" w:rsidRPr="00000000" w14:paraId="00000A96">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97">
            <w:pPr>
              <w:spacing w:line="360" w:lineRule="auto"/>
              <w:jc w:val="both"/>
              <w:rPr>
                <w:rFonts w:ascii="Times New Roman" w:cs="Times New Roman" w:eastAsia="Times New Roman" w:hAnsi="Times New Roman"/>
              </w:rPr>
            </w:pPr>
            <w:r w:rsidDel="00000000" w:rsidR="00000000" w:rsidRPr="00000000">
              <w:rPr>
                <w:rtl w:val="0"/>
              </w:rPr>
            </w:r>
          </w:p>
        </w:tc>
      </w:tr>
      <w:tr>
        <w:trPr>
          <w:cantSplit w:val="0"/>
          <w:trHeight w:val="3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9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Luồng ngoại lệ</w:t>
            </w:r>
          </w:p>
        </w:tc>
        <w:tc>
          <w:tcPr>
            <w:shd w:fill="auto" w:val="clear"/>
            <w:tcMar>
              <w:top w:w="100.0" w:type="dxa"/>
              <w:left w:w="100.0" w:type="dxa"/>
              <w:bottom w:w="100.0" w:type="dxa"/>
              <w:right w:w="100.0" w:type="dxa"/>
            </w:tcMar>
          </w:tcPr>
          <w:p w:rsidR="00000000" w:rsidDel="00000000" w:rsidP="00000000" w:rsidRDefault="00000000" w:rsidRPr="00000000" w14:paraId="00000A99">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w:t>
            </w:r>
          </w:p>
        </w:tc>
        <w:tc>
          <w:tcPr>
            <w:shd w:fill="auto" w:val="clear"/>
            <w:tcMar>
              <w:top w:w="100.0" w:type="dxa"/>
              <w:left w:w="100.0" w:type="dxa"/>
              <w:bottom w:w="100.0" w:type="dxa"/>
              <w:right w:w="100.0" w:type="dxa"/>
            </w:tcMar>
          </w:tcPr>
          <w:p w:rsidR="00000000" w:rsidDel="00000000" w:rsidP="00000000" w:rsidRDefault="00000000" w:rsidRPr="00000000" w14:paraId="00000A9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Hành động phân nhánh</w:t>
            </w:r>
          </w:p>
        </w:tc>
      </w:tr>
      <w:tr>
        <w:trPr>
          <w:cantSplit w:val="0"/>
          <w:trHeight w:val="65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9B">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A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3a. Người dùng nhấn thoát khỏi giao diện trang quản lý kết quả thi.Use Case kết thúc.</w:t>
            </w:r>
          </w:p>
        </w:tc>
      </w:tr>
      <w:tr>
        <w:trPr>
          <w:cantSplit w:val="0"/>
          <w:trHeight w:val="2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9E">
            <w:pPr>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A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A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 Hệ thống xác thực thông tin gửi kết quả không thành công và hiển thị thông báo lỗi.</w:t>
            </w:r>
          </w:p>
          <w:p w:rsidR="00000000" w:rsidDel="00000000" w:rsidP="00000000" w:rsidRDefault="00000000" w:rsidRPr="00000000" w14:paraId="00000AA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5a.1. Thông tin kết quả để trống hiện tin thông báo” Vui lòng nhập kết quả!”. Chuyển người dùng về bước 4.</w:t>
            </w:r>
          </w:p>
          <w:p w:rsidR="00000000" w:rsidDel="00000000" w:rsidP="00000000" w:rsidRDefault="00000000" w:rsidRPr="00000000" w14:paraId="00000A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5a.2 Thông tin kết quả quá giới hạn * hiển thị thông báo”Vui lòng nhập đúng giới hạn điểm”.Chuyển người dùng về bước 4</w:t>
            </w:r>
          </w:p>
          <w:p w:rsidR="00000000" w:rsidDel="00000000" w:rsidP="00000000" w:rsidRDefault="00000000" w:rsidRPr="00000000" w14:paraId="00000A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5a.4. Nhấn thoát khỏi form gửi kết quả. Use case kết thúc.</w:t>
            </w:r>
          </w:p>
          <w:p w:rsidR="00000000" w:rsidDel="00000000" w:rsidP="00000000" w:rsidRDefault="00000000" w:rsidRPr="00000000" w14:paraId="00000AA4">
            <w:pPr>
              <w:spacing w:line="36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*Max :10 ,Min :0</w:t>
            </w:r>
          </w:p>
        </w:tc>
      </w:tr>
    </w:tbl>
    <w:p w:rsidR="00000000" w:rsidDel="00000000" w:rsidP="00000000" w:rsidRDefault="00000000" w:rsidRPr="00000000" w14:paraId="00000AA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360" w:lineRule="auto"/>
        <w:ind w:left="718" w:right="0" w:hanging="576"/>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Sequences diagram</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pPr>
      <w:bookmarkStart w:colFirst="0" w:colLast="0" w:name="_heading=h.4iylrwe" w:id="110"/>
      <w:bookmarkEnd w:id="1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94708" cy="7810061"/>
                <wp:effectExtent b="0" l="0" r="0" t="0"/>
                <wp:docPr id="109" name=""/>
                <a:graphic>
                  <a:graphicData uri="http://schemas.microsoft.com/office/word/2010/wordprocessingShape">
                    <wps:wsp>
                      <wps:cNvSpPr/>
                      <wps:cNvPr id="110" name="Shape 110"/>
                      <wps:spPr>
                        <a:xfrm>
                          <a:off x="2503409" y="0"/>
                          <a:ext cx="5685183" cy="7560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6 Sequences diagram Đăng nhập</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4708" cy="7810061"/>
                <wp:effectExtent b="0" l="0" r="0" t="0"/>
                <wp:docPr id="109" name="image172.png"/>
                <a:graphic>
                  <a:graphicData uri="http://schemas.openxmlformats.org/drawingml/2006/picture">
                    <pic:pic>
                      <pic:nvPicPr>
                        <pic:cNvPr id="0" name="image172.png"/>
                        <pic:cNvPicPr preferRelativeResize="0"/>
                      </pic:nvPicPr>
                      <pic:blipFill>
                        <a:blip r:embed="rId154"/>
                        <a:srcRect/>
                        <a:stretch>
                          <a:fillRect/>
                        </a:stretch>
                      </pic:blipFill>
                      <pic:spPr>
                        <a:xfrm>
                          <a:off x="0" y="0"/>
                          <a:ext cx="5694708" cy="78100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2y3w247" w:id="111"/>
      <w:bookmarkEnd w:id="1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487974" cy="8492344"/>
                <wp:effectExtent b="0" l="0" r="0" t="0"/>
                <wp:docPr id="111" name=""/>
                <a:graphic>
                  <a:graphicData uri="http://schemas.microsoft.com/office/word/2010/wordprocessingShape">
                    <wps:wsp>
                      <wps:cNvSpPr/>
                      <wps:cNvPr id="112" name="Shape 112"/>
                      <wps:spPr>
                        <a:xfrm>
                          <a:off x="2606776" y="0"/>
                          <a:ext cx="5478449" cy="7560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7 Sequences diagram Lấy lại mật khẩu</w:t>
                            </w:r>
                          </w:p>
                        </w:txbxContent>
                      </wps:txbx>
                      <wps:bodyPr anchorCtr="0" anchor="t" bIns="45700" lIns="91425" spcFirstLastPara="1" rIns="91425" wrap="square" tIns="45700">
                        <a:noAutofit/>
                      </wps:bodyPr>
                    </wps:wsp>
                  </a:graphicData>
                </a:graphic>
              </wp:inline>
            </w:drawing>
          </mc:Choice>
          <mc:Fallback>
            <w:drawing>
              <wp:inline distB="0" distT="0" distL="0" distR="0">
                <wp:extent cx="5487974" cy="8492344"/>
                <wp:effectExtent b="0" l="0" r="0" t="0"/>
                <wp:docPr id="111" name="image174.png"/>
                <a:graphic>
                  <a:graphicData uri="http://schemas.openxmlformats.org/drawingml/2006/picture">
                    <pic:pic>
                      <pic:nvPicPr>
                        <pic:cNvPr id="0" name="image174.png"/>
                        <pic:cNvPicPr preferRelativeResize="0"/>
                      </pic:nvPicPr>
                      <pic:blipFill>
                        <a:blip r:embed="rId155"/>
                        <a:srcRect/>
                        <a:stretch>
                          <a:fillRect/>
                        </a:stretch>
                      </pic:blipFill>
                      <pic:spPr>
                        <a:xfrm>
                          <a:off x="0" y="0"/>
                          <a:ext cx="5487974" cy="84923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1d96cc0" w:id="112"/>
      <w:bookmarkEnd w:id="11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8506" cy="4419747"/>
                <wp:effectExtent b="0" l="0" r="0" t="0"/>
                <wp:docPr id="110" name=""/>
                <a:graphic>
                  <a:graphicData uri="http://schemas.microsoft.com/office/word/2010/wordprocessingShape">
                    <wps:wsp>
                      <wps:cNvSpPr/>
                      <wps:cNvPr id="111" name="Shape 111"/>
                      <wps:spPr>
                        <a:xfrm>
                          <a:off x="2736510" y="1574889"/>
                          <a:ext cx="5218981" cy="441022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8 Sequences diagram Chọn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5228506" cy="4419747"/>
                <wp:effectExtent b="0" l="0" r="0" t="0"/>
                <wp:docPr id="110" name="image173.png"/>
                <a:graphic>
                  <a:graphicData uri="http://schemas.openxmlformats.org/drawingml/2006/picture">
                    <pic:pic>
                      <pic:nvPicPr>
                        <pic:cNvPr id="0" name="image173.png"/>
                        <pic:cNvPicPr preferRelativeResize="0"/>
                      </pic:nvPicPr>
                      <pic:blipFill>
                        <a:blip r:embed="rId156"/>
                        <a:srcRect/>
                        <a:stretch>
                          <a:fillRect/>
                        </a:stretch>
                      </pic:blipFill>
                      <pic:spPr>
                        <a:xfrm>
                          <a:off x="0" y="0"/>
                          <a:ext cx="5228506" cy="44197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3x8tuzt" w:id="113"/>
      <w:bookmarkEnd w:id="1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Xem danh sách giáo viên hướng dẫn</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7955" cy="3589753"/>
                <wp:effectExtent b="0" l="0" r="0" t="0"/>
                <wp:docPr id="113" name=""/>
                <a:graphic>
                  <a:graphicData uri="http://schemas.microsoft.com/office/word/2010/wordprocessingShape">
                    <wps:wsp>
                      <wps:cNvSpPr/>
                      <wps:cNvPr id="114" name="Shape 114"/>
                      <wps:spPr>
                        <a:xfrm>
                          <a:off x="2736785" y="1989886"/>
                          <a:ext cx="5218430" cy="358022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9 Sequences diagram Xem danh sách giáo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27955" cy="3589753"/>
                <wp:effectExtent b="0" l="0" r="0" t="0"/>
                <wp:docPr id="113" name="image176.png"/>
                <a:graphic>
                  <a:graphicData uri="http://schemas.openxmlformats.org/drawingml/2006/picture">
                    <pic:pic>
                      <pic:nvPicPr>
                        <pic:cNvPr id="0" name="image176.png"/>
                        <pic:cNvPicPr preferRelativeResize="0"/>
                      </pic:nvPicPr>
                      <pic:blipFill>
                        <a:blip r:embed="rId157"/>
                        <a:srcRect/>
                        <a:stretch>
                          <a:fillRect/>
                        </a:stretch>
                      </pic:blipFill>
                      <pic:spPr>
                        <a:xfrm>
                          <a:off x="0" y="0"/>
                          <a:ext cx="5227955" cy="35897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A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2ce457m" w:id="114"/>
      <w:bookmarkEnd w:id="1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59495" cy="3653058"/>
                <wp:effectExtent b="0" l="0" r="0" t="0"/>
                <wp:docPr id="112" name=""/>
                <a:graphic>
                  <a:graphicData uri="http://schemas.microsoft.com/office/word/2010/wordprocessingShape">
                    <wps:wsp>
                      <wps:cNvSpPr/>
                      <wps:cNvPr id="113" name="Shape 113"/>
                      <wps:spPr>
                        <a:xfrm>
                          <a:off x="2771015" y="1958234"/>
                          <a:ext cx="5149970" cy="364353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10 Sequences diagram Liên hệ giáo viên</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59495" cy="3653058"/>
                <wp:effectExtent b="0" l="0" r="0" t="0"/>
                <wp:docPr id="112" name="image175.png"/>
                <a:graphic>
                  <a:graphicData uri="http://schemas.openxmlformats.org/drawingml/2006/picture">
                    <pic:pic>
                      <pic:nvPicPr>
                        <pic:cNvPr id="0" name="image175.png"/>
                        <pic:cNvPicPr preferRelativeResize="0"/>
                      </pic:nvPicPr>
                      <pic:blipFill>
                        <a:blip r:embed="rId158"/>
                        <a:srcRect/>
                        <a:stretch>
                          <a:fillRect/>
                        </a:stretch>
                      </pic:blipFill>
                      <pic:spPr>
                        <a:xfrm>
                          <a:off x="0" y="0"/>
                          <a:ext cx="5159495" cy="36530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rjefff" w:id="115"/>
      <w:bookmarkEnd w:id="11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187629"/>
                <wp:effectExtent b="0" l="0" r="0" t="0"/>
                <wp:docPr id="115" name=""/>
                <a:graphic>
                  <a:graphicData uri="http://schemas.microsoft.com/office/word/2010/wordprocessingShape">
                    <wps:wsp>
                      <wps:cNvSpPr/>
                      <wps:cNvPr id="116" name="Shape 116"/>
                      <wps:spPr>
                        <a:xfrm>
                          <a:off x="2805521" y="1690948"/>
                          <a:ext cx="5080958" cy="417810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11 Sequences diagram Liên hệ giáo viên</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187629"/>
                <wp:effectExtent b="0" l="0" r="0" t="0"/>
                <wp:docPr id="115" name="image178.png"/>
                <a:graphic>
                  <a:graphicData uri="http://schemas.openxmlformats.org/drawingml/2006/picture">
                    <pic:pic>
                      <pic:nvPicPr>
                        <pic:cNvPr id="0" name="image178.png"/>
                        <pic:cNvPicPr preferRelativeResize="0"/>
                      </pic:nvPicPr>
                      <pic:blipFill>
                        <a:blip r:embed="rId159"/>
                        <a:srcRect/>
                        <a:stretch>
                          <a:fillRect/>
                        </a:stretch>
                      </pic:blipFill>
                      <pic:spPr>
                        <a:xfrm>
                          <a:off x="0" y="0"/>
                          <a:ext cx="5090483" cy="41876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9110" cy="3986302"/>
                <wp:effectExtent b="0" l="0" r="0" t="0"/>
                <wp:docPr id="114" name=""/>
                <a:graphic>
                  <a:graphicData uri="http://schemas.microsoft.com/office/word/2010/wordprocessingShape">
                    <wps:wsp>
                      <wps:cNvSpPr/>
                      <wps:cNvPr id="115" name="Shape 115"/>
                      <wps:spPr>
                        <a:xfrm>
                          <a:off x="2801208" y="1791612"/>
                          <a:ext cx="5089585" cy="397677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12 Sequences diagram Sửa đề tài</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9110" cy="3986302"/>
                <wp:effectExtent b="0" l="0" r="0" t="0"/>
                <wp:docPr id="114" name="image177.png"/>
                <a:graphic>
                  <a:graphicData uri="http://schemas.openxmlformats.org/drawingml/2006/picture">
                    <pic:pic>
                      <pic:nvPicPr>
                        <pic:cNvPr id="0" name="image177.png"/>
                        <pic:cNvPicPr preferRelativeResize="0"/>
                      </pic:nvPicPr>
                      <pic:blipFill>
                        <a:blip r:embed="rId160"/>
                        <a:srcRect/>
                        <a:stretch>
                          <a:fillRect/>
                        </a:stretch>
                      </pic:blipFill>
                      <pic:spPr>
                        <a:xfrm>
                          <a:off x="0" y="0"/>
                          <a:ext cx="5099110" cy="39863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04219" cy="3943350"/>
                <wp:effectExtent b="0" l="0" r="0" t="0"/>
                <wp:docPr id="117" name=""/>
                <a:graphic>
                  <a:graphicData uri="http://schemas.microsoft.com/office/word/2010/wordprocessingShape">
                    <wps:wsp>
                      <wps:cNvSpPr/>
                      <wps:cNvPr id="118" name="Shape 118"/>
                      <wps:spPr>
                        <a:xfrm>
                          <a:off x="2848653" y="1813088"/>
                          <a:ext cx="4994694" cy="393382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13 Sequences diagram Xác nhận hoàn thành đăng kí đề tài</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04219" cy="3943350"/>
                <wp:effectExtent b="0" l="0" r="0" t="0"/>
                <wp:docPr id="117" name="image180.png"/>
                <a:graphic>
                  <a:graphicData uri="http://schemas.openxmlformats.org/drawingml/2006/picture">
                    <pic:pic>
                      <pic:nvPicPr>
                        <pic:cNvPr id="0" name="image180.png"/>
                        <pic:cNvPicPr preferRelativeResize="0"/>
                      </pic:nvPicPr>
                      <pic:blipFill>
                        <a:blip r:embed="rId161"/>
                        <a:srcRect/>
                        <a:stretch>
                          <a:fillRect/>
                        </a:stretch>
                      </pic:blipFill>
                      <pic:spPr>
                        <a:xfrm>
                          <a:off x="0" y="0"/>
                          <a:ext cx="5004219" cy="3943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58897" cy="2324100"/>
                <wp:effectExtent b="0" l="0" r="0" t="0"/>
                <wp:docPr id="116" name=""/>
                <a:graphic>
                  <a:graphicData uri="http://schemas.microsoft.com/office/word/2010/wordprocessingShape">
                    <wps:wsp>
                      <wps:cNvSpPr/>
                      <wps:cNvPr id="117" name="Shape 117"/>
                      <wps:spPr>
                        <a:xfrm>
                          <a:off x="3021314" y="2622713"/>
                          <a:ext cx="4649372" cy="23145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14 Sequences diagram  Xem nhiệm vụ</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58897" cy="2324100"/>
                <wp:effectExtent b="0" l="0" r="0" t="0"/>
                <wp:docPr id="116" name="image179.png"/>
                <a:graphic>
                  <a:graphicData uri="http://schemas.openxmlformats.org/drawingml/2006/picture">
                    <pic:pic>
                      <pic:nvPicPr>
                        <pic:cNvPr id="0" name="image179.png"/>
                        <pic:cNvPicPr preferRelativeResize="0"/>
                      </pic:nvPicPr>
                      <pic:blipFill>
                        <a:blip r:embed="rId162"/>
                        <a:srcRect/>
                        <a:stretch>
                          <a:fillRect/>
                        </a:stretch>
                      </pic:blipFill>
                      <pic:spPr>
                        <a:xfrm>
                          <a:off x="0" y="0"/>
                          <a:ext cx="4658897" cy="2324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04219" cy="5918619"/>
                <wp:effectExtent b="0" l="0" r="0" t="0"/>
                <wp:docPr id="124" name=""/>
                <a:graphic>
                  <a:graphicData uri="http://schemas.microsoft.com/office/word/2010/wordprocessingShape">
                    <wps:wsp>
                      <wps:cNvSpPr/>
                      <wps:cNvPr id="125" name="Shape 125"/>
                      <wps:spPr>
                        <a:xfrm>
                          <a:off x="2848653" y="825453"/>
                          <a:ext cx="4994694" cy="590909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15 Sequences diagram Nộp đề cương</w:t>
                            </w:r>
                          </w:p>
                        </w:txbxContent>
                      </wps:txbx>
                      <wps:bodyPr anchorCtr="0" anchor="t" bIns="45700" lIns="91425" spcFirstLastPara="1" rIns="91425" wrap="square" tIns="45700">
                        <a:noAutofit/>
                      </wps:bodyPr>
                    </wps:wsp>
                  </a:graphicData>
                </a:graphic>
              </wp:inline>
            </w:drawing>
          </mc:Choice>
          <mc:Fallback>
            <w:drawing>
              <wp:inline distB="0" distT="0" distL="0" distR="0">
                <wp:extent cx="5004219" cy="5918619"/>
                <wp:effectExtent b="0" l="0" r="0" t="0"/>
                <wp:docPr id="124" name="image187.png"/>
                <a:graphic>
                  <a:graphicData uri="http://schemas.openxmlformats.org/drawingml/2006/picture">
                    <pic:pic>
                      <pic:nvPicPr>
                        <pic:cNvPr id="0" name="image187.png"/>
                        <pic:cNvPicPr preferRelativeResize="0"/>
                      </pic:nvPicPr>
                      <pic:blipFill>
                        <a:blip r:embed="rId163"/>
                        <a:srcRect/>
                        <a:stretch>
                          <a:fillRect/>
                        </a:stretch>
                      </pic:blipFill>
                      <pic:spPr>
                        <a:xfrm>
                          <a:off x="0" y="0"/>
                          <a:ext cx="5004219" cy="59186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567487" cy="8509469"/>
                <wp:effectExtent b="0" l="0" r="0" t="0"/>
                <wp:docPr id="122" name=""/>
                <a:graphic>
                  <a:graphicData uri="http://schemas.microsoft.com/office/word/2010/wordprocessingShape">
                    <wps:wsp>
                      <wps:cNvSpPr/>
                      <wps:cNvPr id="123" name="Shape 123"/>
                      <wps:spPr>
                        <a:xfrm>
                          <a:off x="2567019" y="0"/>
                          <a:ext cx="5557962" cy="7560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16 Sequences diagram nộp báo cáo</w:t>
                            </w:r>
                          </w:p>
                        </w:txbxContent>
                      </wps:txbx>
                      <wps:bodyPr anchorCtr="0" anchor="t" bIns="45700" lIns="91425" spcFirstLastPara="1" rIns="91425" wrap="square" tIns="45700">
                        <a:noAutofit/>
                      </wps:bodyPr>
                    </wps:wsp>
                  </a:graphicData>
                </a:graphic>
              </wp:inline>
            </w:drawing>
          </mc:Choice>
          <mc:Fallback>
            <w:drawing>
              <wp:inline distB="0" distT="0" distL="0" distR="0">
                <wp:extent cx="5567487" cy="8509469"/>
                <wp:effectExtent b="0" l="0" r="0" t="0"/>
                <wp:docPr id="122" name="image185.png"/>
                <a:graphic>
                  <a:graphicData uri="http://schemas.openxmlformats.org/drawingml/2006/picture">
                    <pic:pic>
                      <pic:nvPicPr>
                        <pic:cNvPr id="0" name="image185.png"/>
                        <pic:cNvPicPr preferRelativeResize="0"/>
                      </pic:nvPicPr>
                      <pic:blipFill>
                        <a:blip r:embed="rId164"/>
                        <a:srcRect/>
                        <a:stretch>
                          <a:fillRect/>
                        </a:stretch>
                      </pic:blipFill>
                      <pic:spPr>
                        <a:xfrm>
                          <a:off x="0" y="0"/>
                          <a:ext cx="5567487" cy="85094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228507" cy="4092794"/>
                <wp:effectExtent b="0" l="0" r="0" t="0"/>
                <wp:docPr id="123" name=""/>
                <a:graphic>
                  <a:graphicData uri="http://schemas.microsoft.com/office/word/2010/wordprocessingShape">
                    <wps:wsp>
                      <wps:cNvSpPr/>
                      <wps:cNvPr id="124" name="Shape 124"/>
                      <wps:spPr>
                        <a:xfrm>
                          <a:off x="2736509" y="1738366"/>
                          <a:ext cx="5218982" cy="408326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17 Sequences diagram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Xác nhận hoàn thành đăng kí</w:t>
                            </w:r>
                            <w:r w:rsidDel="00000000" w:rsidR="00000000" w:rsidRPr="00000000">
                              <w:rPr>
                                <w:rFonts w:ascii="Arial" w:cs="Arial" w:eastAsia="Arial" w:hAnsi="Arial"/>
                                <w:b w:val="0"/>
                                <w:i w:val="1"/>
                                <w:smallCaps w:val="0"/>
                                <w:strike w:val="0"/>
                                <w:color w:val="000000"/>
                                <w:sz w:val="24"/>
                                <w:vertAlign w:val="baseline"/>
                              </w:rPr>
                              <w:t xml:space="preserve"> giảng vên</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228507" cy="4092794"/>
                <wp:effectExtent b="0" l="0" r="0" t="0"/>
                <wp:docPr id="123" name="image186.png"/>
                <a:graphic>
                  <a:graphicData uri="http://schemas.openxmlformats.org/drawingml/2006/picture">
                    <pic:pic>
                      <pic:nvPicPr>
                        <pic:cNvPr id="0" name="image186.png"/>
                        <pic:cNvPicPr preferRelativeResize="0"/>
                      </pic:nvPicPr>
                      <pic:blipFill>
                        <a:blip r:embed="rId165"/>
                        <a:srcRect/>
                        <a:stretch>
                          <a:fillRect/>
                        </a:stretch>
                      </pic:blipFill>
                      <pic:spPr>
                        <a:xfrm>
                          <a:off x="0" y="0"/>
                          <a:ext cx="5228507" cy="40927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B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961087" cy="3917291"/>
                <wp:effectExtent b="0" l="0" r="0" t="0"/>
                <wp:docPr id="120" name=""/>
                <a:graphic>
                  <a:graphicData uri="http://schemas.microsoft.com/office/word/2010/wordprocessingShape">
                    <wps:wsp>
                      <wps:cNvSpPr/>
                      <wps:cNvPr id="121" name="Shape 121"/>
                      <wps:spPr>
                        <a:xfrm>
                          <a:off x="2870219" y="1826117"/>
                          <a:ext cx="4951562" cy="39077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18 Sequences diagram Chọn thời gian trao đổi</w:t>
                            </w:r>
                          </w:p>
                        </w:txbxContent>
                      </wps:txbx>
                      <wps:bodyPr anchorCtr="0" anchor="t" bIns="45700" lIns="91425" spcFirstLastPara="1" rIns="91425" wrap="square" tIns="45700">
                        <a:noAutofit/>
                      </wps:bodyPr>
                    </wps:wsp>
                  </a:graphicData>
                </a:graphic>
              </wp:inline>
            </w:drawing>
          </mc:Choice>
          <mc:Fallback>
            <w:drawing>
              <wp:inline distB="0" distT="0" distL="0" distR="0">
                <wp:extent cx="4961087" cy="3917291"/>
                <wp:effectExtent b="0" l="0" r="0" t="0"/>
                <wp:docPr id="120" name="image183.png"/>
                <a:graphic>
                  <a:graphicData uri="http://schemas.openxmlformats.org/drawingml/2006/picture">
                    <pic:pic>
                      <pic:nvPicPr>
                        <pic:cNvPr id="0" name="image183.png"/>
                        <pic:cNvPicPr preferRelativeResize="0"/>
                      </pic:nvPicPr>
                      <pic:blipFill>
                        <a:blip r:embed="rId166"/>
                        <a:srcRect/>
                        <a:stretch>
                          <a:fillRect/>
                        </a:stretch>
                      </pic:blipFill>
                      <pic:spPr>
                        <a:xfrm>
                          <a:off x="0" y="0"/>
                          <a:ext cx="4961087" cy="39172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cuối final</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874823" cy="3730429"/>
                <wp:effectExtent b="0" l="0" r="0" t="0"/>
                <wp:docPr id="121" name=""/>
                <a:graphic>
                  <a:graphicData uri="http://schemas.microsoft.com/office/word/2010/wordprocessingShape">
                    <wps:wsp>
                      <wps:cNvSpPr/>
                      <wps:cNvPr id="122" name="Shape 122"/>
                      <wps:spPr>
                        <a:xfrm>
                          <a:off x="2913351" y="1919548"/>
                          <a:ext cx="4865298" cy="372090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19 Sequences diagram chọn Deadline báo cáo final</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874823" cy="3730429"/>
                <wp:effectExtent b="0" l="0" r="0" t="0"/>
                <wp:docPr id="121" name="image184.png"/>
                <a:graphic>
                  <a:graphicData uri="http://schemas.openxmlformats.org/drawingml/2006/picture">
                    <pic:pic>
                      <pic:nvPicPr>
                        <pic:cNvPr id="0" name="image184.png"/>
                        <pic:cNvPicPr preferRelativeResize="0"/>
                      </pic:nvPicPr>
                      <pic:blipFill>
                        <a:blip r:embed="rId167"/>
                        <a:srcRect/>
                        <a:stretch>
                          <a:fillRect/>
                        </a:stretch>
                      </pic:blipFill>
                      <pic:spPr>
                        <a:xfrm>
                          <a:off x="0" y="0"/>
                          <a:ext cx="4874823" cy="37304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874260" cy="4272036"/>
                <wp:effectExtent b="0" l="0" r="0" t="0"/>
                <wp:docPr id="118" name=""/>
                <a:graphic>
                  <a:graphicData uri="http://schemas.microsoft.com/office/word/2010/wordprocessingShape">
                    <wps:wsp>
                      <wps:cNvSpPr/>
                      <wps:cNvPr id="119" name="Shape 119"/>
                      <wps:spPr>
                        <a:xfrm>
                          <a:off x="2913633" y="1648745"/>
                          <a:ext cx="4864735" cy="426251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20 Sequences diagram Duyệt báo cáo</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w:t>
                            </w:r>
                          </w:p>
                        </w:txbxContent>
                      </wps:txbx>
                      <wps:bodyPr anchorCtr="0" anchor="t" bIns="45700" lIns="91425" spcFirstLastPara="1" rIns="91425" wrap="square" tIns="45700">
                        <a:noAutofit/>
                      </wps:bodyPr>
                    </wps:wsp>
                  </a:graphicData>
                </a:graphic>
              </wp:inline>
            </w:drawing>
          </mc:Choice>
          <mc:Fallback>
            <w:drawing>
              <wp:inline distB="0" distT="0" distL="0" distR="0">
                <wp:extent cx="4874260" cy="4272036"/>
                <wp:effectExtent b="0" l="0" r="0" t="0"/>
                <wp:docPr id="118" name="image181.png"/>
                <a:graphic>
                  <a:graphicData uri="http://schemas.openxmlformats.org/drawingml/2006/picture">
                    <pic:pic>
                      <pic:nvPicPr>
                        <pic:cNvPr id="0" name="image181.png"/>
                        <pic:cNvPicPr preferRelativeResize="0"/>
                      </pic:nvPicPr>
                      <pic:blipFill>
                        <a:blip r:embed="rId168"/>
                        <a:srcRect/>
                        <a:stretch>
                          <a:fillRect/>
                        </a:stretch>
                      </pic:blipFill>
                      <pic:spPr>
                        <a:xfrm>
                          <a:off x="0" y="0"/>
                          <a:ext cx="4874260" cy="42720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idq7dh" w:id="125"/>
      <w:bookmarkEnd w:id="1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21140" cy="3787895"/>
                <wp:effectExtent b="0" l="0" r="0" t="0"/>
                <wp:docPr id="119" name=""/>
                <a:graphic>
                  <a:graphicData uri="http://schemas.microsoft.com/office/word/2010/wordprocessingShape">
                    <wps:wsp>
                      <wps:cNvSpPr/>
                      <wps:cNvPr id="120" name="Shape 120"/>
                      <wps:spPr>
                        <a:xfrm>
                          <a:off x="3090193" y="1890815"/>
                          <a:ext cx="4511615" cy="377837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21 Sequences diagram Duyệt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21140" cy="3787895"/>
                <wp:effectExtent b="0" l="0" r="0" t="0"/>
                <wp:docPr id="119" name="image182.png"/>
                <a:graphic>
                  <a:graphicData uri="http://schemas.openxmlformats.org/drawingml/2006/picture">
                    <pic:pic>
                      <pic:nvPicPr>
                        <pic:cNvPr id="0" name="image182.png"/>
                        <pic:cNvPicPr preferRelativeResize="0"/>
                      </pic:nvPicPr>
                      <pic:blipFill>
                        <a:blip r:embed="rId169"/>
                        <a:srcRect/>
                        <a:stretch>
                          <a:fillRect/>
                        </a:stretch>
                      </pic:blipFill>
                      <pic:spPr>
                        <a:xfrm>
                          <a:off x="0" y="0"/>
                          <a:ext cx="4521140" cy="37878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10921" cy="4115699"/>
                <wp:effectExtent b="0" l="0" r="0" t="0"/>
                <wp:docPr id="126" name=""/>
                <a:graphic>
                  <a:graphicData uri="http://schemas.microsoft.com/office/word/2010/wordprocessingShape">
                    <wps:wsp>
                      <wps:cNvSpPr/>
                      <wps:cNvPr id="127" name="Shape 127"/>
                      <wps:spPr>
                        <a:xfrm>
                          <a:off x="2995302" y="1726913"/>
                          <a:ext cx="4701396" cy="410617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22 Sequences diagram Giao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10921" cy="4115699"/>
                <wp:effectExtent b="0" l="0" r="0" t="0"/>
                <wp:docPr id="126" name="image189.png"/>
                <a:graphic>
                  <a:graphicData uri="http://schemas.openxmlformats.org/drawingml/2006/picture">
                    <pic:pic>
                      <pic:nvPicPr>
                        <pic:cNvPr id="0" name="image189.png"/>
                        <pic:cNvPicPr preferRelativeResize="0"/>
                      </pic:nvPicPr>
                      <pic:blipFill>
                        <a:blip r:embed="rId170"/>
                        <a:srcRect/>
                        <a:stretch>
                          <a:fillRect/>
                        </a:stretch>
                      </pic:blipFill>
                      <pic:spPr>
                        <a:xfrm>
                          <a:off x="0" y="0"/>
                          <a:ext cx="4710921" cy="41156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02294" cy="4110257"/>
                <wp:effectExtent b="0" l="0" r="0" t="0"/>
                <wp:docPr id="127" name=""/>
                <a:graphic>
                  <a:graphicData uri="http://schemas.microsoft.com/office/word/2010/wordprocessingShape">
                    <wps:wsp>
                      <wps:cNvSpPr/>
                      <wps:cNvPr id="128" name="Shape 128"/>
                      <wps:spPr>
                        <a:xfrm>
                          <a:off x="2999616" y="1729634"/>
                          <a:ext cx="4692769" cy="410073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23 Sequences diagram Duyệt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02294" cy="4110257"/>
                <wp:effectExtent b="0" l="0" r="0" t="0"/>
                <wp:docPr id="127" name="image190.png"/>
                <a:graphic>
                  <a:graphicData uri="http://schemas.openxmlformats.org/drawingml/2006/picture">
                    <pic:pic>
                      <pic:nvPicPr>
                        <pic:cNvPr id="0" name="image190.png"/>
                        <pic:cNvPicPr preferRelativeResize="0"/>
                      </pic:nvPicPr>
                      <pic:blipFill>
                        <a:blip r:embed="rId171"/>
                        <a:srcRect/>
                        <a:stretch>
                          <a:fillRect/>
                        </a:stretch>
                      </pic:blipFill>
                      <pic:spPr>
                        <a:xfrm>
                          <a:off x="0" y="0"/>
                          <a:ext cx="4702294" cy="4110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98778" cy="3533482"/>
                <wp:effectExtent b="0" l="0" r="0" t="0"/>
                <wp:docPr id="125" name=""/>
                <a:graphic>
                  <a:graphicData uri="http://schemas.microsoft.com/office/word/2010/wordprocessingShape">
                    <wps:wsp>
                      <wps:cNvSpPr/>
                      <wps:cNvPr id="126" name="Shape 126"/>
                      <wps:spPr>
                        <a:xfrm>
                          <a:off x="3051374" y="2018022"/>
                          <a:ext cx="4589253" cy="352395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24 Sequences diagram Gửi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98778" cy="3533482"/>
                <wp:effectExtent b="0" l="0" r="0" t="0"/>
                <wp:docPr id="125" name="image188.png"/>
                <a:graphic>
                  <a:graphicData uri="http://schemas.openxmlformats.org/drawingml/2006/picture">
                    <pic:pic>
                      <pic:nvPicPr>
                        <pic:cNvPr id="0" name="image188.png"/>
                        <pic:cNvPicPr preferRelativeResize="0"/>
                      </pic:nvPicPr>
                      <pic:blipFill>
                        <a:blip r:embed="rId172"/>
                        <a:srcRect/>
                        <a:stretch>
                          <a:fillRect/>
                        </a:stretch>
                      </pic:blipFill>
                      <pic:spPr>
                        <a:xfrm>
                          <a:off x="0" y="0"/>
                          <a:ext cx="4598778" cy="35334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813300" cy="3962547"/>
                <wp:effectExtent b="0" l="0" r="0" t="0"/>
                <wp:docPr id="26" name=""/>
                <a:graphic>
                  <a:graphicData uri="http://schemas.microsoft.com/office/word/2010/wordprocessingShape">
                    <wps:wsp>
                      <wps:cNvSpPr/>
                      <wps:cNvPr id="27" name="Shape 27"/>
                      <wps:spPr>
                        <a:xfrm>
                          <a:off x="2944113" y="1803489"/>
                          <a:ext cx="4803775" cy="395302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25 Sequences diagram Duyệt Giáo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813300" cy="3962547"/>
                <wp:effectExtent b="0" l="0" r="0" t="0"/>
                <wp:docPr id="26" name="image89.png"/>
                <a:graphic>
                  <a:graphicData uri="http://schemas.openxmlformats.org/drawingml/2006/picture">
                    <pic:pic>
                      <pic:nvPicPr>
                        <pic:cNvPr id="0" name="image89.png"/>
                        <pic:cNvPicPr preferRelativeResize="0"/>
                      </pic:nvPicPr>
                      <pic:blipFill>
                        <a:blip r:embed="rId173"/>
                        <a:srcRect/>
                        <a:stretch>
                          <a:fillRect/>
                        </a:stretch>
                      </pic:blipFill>
                      <pic:spPr>
                        <a:xfrm>
                          <a:off x="0" y="0"/>
                          <a:ext cx="4813300" cy="39625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C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813642" cy="4356442"/>
                <wp:effectExtent b="0" l="0" r="0" t="0"/>
                <wp:docPr id="27" name=""/>
                <a:graphic>
                  <a:graphicData uri="http://schemas.microsoft.com/office/word/2010/wordprocessingShape">
                    <wps:wsp>
                      <wps:cNvSpPr/>
                      <wps:cNvPr id="28" name="Shape 28"/>
                      <wps:spPr>
                        <a:xfrm>
                          <a:off x="2943942" y="1606542"/>
                          <a:ext cx="4804117" cy="434691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26 Sequences diagram Duyệt Giáo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813642" cy="4356442"/>
                <wp:effectExtent b="0" l="0" r="0" t="0"/>
                <wp:docPr id="27" name="image90.png"/>
                <a:graphic>
                  <a:graphicData uri="http://schemas.openxmlformats.org/drawingml/2006/picture">
                    <pic:pic>
                      <pic:nvPicPr>
                        <pic:cNvPr id="0" name="image90.png"/>
                        <pic:cNvPicPr preferRelativeResize="0"/>
                      </pic:nvPicPr>
                      <pic:blipFill>
                        <a:blip r:embed="rId174"/>
                        <a:srcRect/>
                        <a:stretch>
                          <a:fillRect/>
                        </a:stretch>
                      </pic:blipFill>
                      <pic:spPr>
                        <a:xfrm>
                          <a:off x="0" y="0"/>
                          <a:ext cx="4813642" cy="43564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72898" cy="4072566"/>
                <wp:effectExtent b="0" l="0" r="0" t="0"/>
                <wp:docPr id="24" name=""/>
                <a:graphic>
                  <a:graphicData uri="http://schemas.microsoft.com/office/word/2010/wordprocessingShape">
                    <wps:wsp>
                      <wps:cNvSpPr/>
                      <wps:cNvPr id="25" name="Shape 25"/>
                      <wps:spPr>
                        <a:xfrm>
                          <a:off x="3064314" y="1748480"/>
                          <a:ext cx="4563373" cy="406304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27 Sequences diagram Tạo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572898" cy="4072566"/>
                <wp:effectExtent b="0" l="0" r="0" t="0"/>
                <wp:docPr id="24" name="image87.png"/>
                <a:graphic>
                  <a:graphicData uri="http://schemas.openxmlformats.org/drawingml/2006/picture">
                    <pic:pic>
                      <pic:nvPicPr>
                        <pic:cNvPr id="0" name="image87.png"/>
                        <pic:cNvPicPr preferRelativeResize="0"/>
                      </pic:nvPicPr>
                      <pic:blipFill>
                        <a:blip r:embed="rId175"/>
                        <a:srcRect/>
                        <a:stretch>
                          <a:fillRect/>
                        </a:stretch>
                      </pic:blipFill>
                      <pic:spPr>
                        <a:xfrm>
                          <a:off x="0" y="0"/>
                          <a:ext cx="4572898" cy="40725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33283" cy="3848280"/>
                <wp:effectExtent b="0" l="0" r="0" t="0"/>
                <wp:docPr id="25" name=""/>
                <a:graphic>
                  <a:graphicData uri="http://schemas.microsoft.com/office/word/2010/wordprocessingShape">
                    <wps:wsp>
                      <wps:cNvSpPr/>
                      <wps:cNvPr id="26" name="Shape 26"/>
                      <wps:spPr>
                        <a:xfrm>
                          <a:off x="3034121" y="1860623"/>
                          <a:ext cx="4623758" cy="383875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28 Sequences diagram Cập nhập ngày bảo vệ</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33283" cy="3848280"/>
                <wp:effectExtent b="0" l="0" r="0" t="0"/>
                <wp:docPr id="25" name="image88.png"/>
                <a:graphic>
                  <a:graphicData uri="http://schemas.openxmlformats.org/drawingml/2006/picture">
                    <pic:pic>
                      <pic:nvPicPr>
                        <pic:cNvPr id="0" name="image88.png"/>
                        <pic:cNvPicPr preferRelativeResize="0"/>
                      </pic:nvPicPr>
                      <pic:blipFill>
                        <a:blip r:embed="rId176"/>
                        <a:srcRect/>
                        <a:stretch>
                          <a:fillRect/>
                        </a:stretch>
                      </pic:blipFill>
                      <pic:spPr>
                        <a:xfrm>
                          <a:off x="0" y="0"/>
                          <a:ext cx="4633283" cy="38482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120349" cy="4082122"/>
                <wp:effectExtent b="0" l="0" r="0" t="0"/>
                <wp:docPr id="22" name=""/>
                <a:graphic>
                  <a:graphicData uri="http://schemas.microsoft.com/office/word/2010/wordprocessingShape">
                    <wps:wsp>
                      <wps:cNvSpPr/>
                      <wps:cNvPr id="23" name="Shape 23"/>
                      <wps:spPr>
                        <a:xfrm>
                          <a:off x="3290588" y="1743702"/>
                          <a:ext cx="4110824" cy="407259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29 Sequences diagram Tạo tài khoản bộ môn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120349" cy="4082122"/>
                <wp:effectExtent b="0" l="0" r="0" t="0"/>
                <wp:docPr id="22" name="image85.png"/>
                <a:graphic>
                  <a:graphicData uri="http://schemas.openxmlformats.org/drawingml/2006/picture">
                    <pic:pic>
                      <pic:nvPicPr>
                        <pic:cNvPr id="0" name="image85.png"/>
                        <pic:cNvPicPr preferRelativeResize="0"/>
                      </pic:nvPicPr>
                      <pic:blipFill>
                        <a:blip r:embed="rId177"/>
                        <a:srcRect/>
                        <a:stretch>
                          <a:fillRect/>
                        </a:stretch>
                      </pic:blipFill>
                      <pic:spPr>
                        <a:xfrm>
                          <a:off x="0" y="0"/>
                          <a:ext cx="4120349" cy="40821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143651" cy="3920344"/>
                <wp:effectExtent b="0" l="0" r="0" t="0"/>
                <wp:docPr id="23" name=""/>
                <a:graphic>
                  <a:graphicData uri="http://schemas.microsoft.com/office/word/2010/wordprocessingShape">
                    <wps:wsp>
                      <wps:cNvSpPr/>
                      <wps:cNvPr id="24" name="Shape 24"/>
                      <wps:spPr>
                        <a:xfrm>
                          <a:off x="3278937" y="1824591"/>
                          <a:ext cx="4134126" cy="391081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30 Sequences diagram Tạo tài khoản giáo viên</w:t>
                            </w:r>
                          </w:p>
                        </w:txbxContent>
                      </wps:txbx>
                      <wps:bodyPr anchorCtr="0" anchor="t" bIns="45700" lIns="91425" spcFirstLastPara="1" rIns="91425" wrap="square" tIns="45700">
                        <a:noAutofit/>
                      </wps:bodyPr>
                    </wps:wsp>
                  </a:graphicData>
                </a:graphic>
              </wp:inline>
            </w:drawing>
          </mc:Choice>
          <mc:Fallback>
            <w:drawing>
              <wp:inline distB="0" distT="0" distL="0" distR="0">
                <wp:extent cx="4143651" cy="3920344"/>
                <wp:effectExtent b="0" l="0" r="0" t="0"/>
                <wp:docPr id="23" name="image86.png"/>
                <a:graphic>
                  <a:graphicData uri="http://schemas.openxmlformats.org/drawingml/2006/picture">
                    <pic:pic>
                      <pic:nvPicPr>
                        <pic:cNvPr id="0" name="image86.png"/>
                        <pic:cNvPicPr preferRelativeResize="0"/>
                      </pic:nvPicPr>
                      <pic:blipFill>
                        <a:blip r:embed="rId178"/>
                        <a:srcRect/>
                        <a:stretch>
                          <a:fillRect/>
                        </a:stretch>
                      </pic:blipFill>
                      <pic:spPr>
                        <a:xfrm>
                          <a:off x="0" y="0"/>
                          <a:ext cx="4143651" cy="39203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71439" cy="4440848"/>
                <wp:effectExtent b="0" l="0" r="0" t="0"/>
                <wp:docPr id="20" name=""/>
                <a:graphic>
                  <a:graphicData uri="http://schemas.microsoft.com/office/word/2010/wordprocessingShape">
                    <wps:wsp>
                      <wps:cNvSpPr/>
                      <wps:cNvPr id="21" name="Shape 21"/>
                      <wps:spPr>
                        <a:xfrm>
                          <a:off x="2965043" y="1564339"/>
                          <a:ext cx="4761914" cy="44313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31 Sequences diagram Tạo tài khoản sinh viên</w:t>
                            </w:r>
                          </w:p>
                        </w:txbxContent>
                      </wps:txbx>
                      <wps:bodyPr anchorCtr="0" anchor="t" bIns="45700" lIns="91425" spcFirstLastPara="1" rIns="91425" wrap="square" tIns="45700">
                        <a:noAutofit/>
                      </wps:bodyPr>
                    </wps:wsp>
                  </a:graphicData>
                </a:graphic>
              </wp:inline>
            </w:drawing>
          </mc:Choice>
          <mc:Fallback>
            <w:drawing>
              <wp:inline distB="0" distT="0" distL="0" distR="0">
                <wp:extent cx="4771439" cy="4440848"/>
                <wp:effectExtent b="0" l="0" r="0" t="0"/>
                <wp:docPr id="20" name="image83.png"/>
                <a:graphic>
                  <a:graphicData uri="http://schemas.openxmlformats.org/drawingml/2006/picture">
                    <pic:pic>
                      <pic:nvPicPr>
                        <pic:cNvPr id="0" name="image83.png"/>
                        <pic:cNvPicPr preferRelativeResize="0"/>
                      </pic:nvPicPr>
                      <pic:blipFill>
                        <a:blip r:embed="rId179"/>
                        <a:srcRect/>
                        <a:stretch>
                          <a:fillRect/>
                        </a:stretch>
                      </pic:blipFill>
                      <pic:spPr>
                        <a:xfrm>
                          <a:off x="0" y="0"/>
                          <a:ext cx="4771439" cy="44408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785506" cy="3202891"/>
                <wp:effectExtent b="0" l="0" r="0" t="0"/>
                <wp:docPr id="21" name=""/>
                <a:graphic>
                  <a:graphicData uri="http://schemas.microsoft.com/office/word/2010/wordprocessingShape">
                    <wps:wsp>
                      <wps:cNvSpPr/>
                      <wps:cNvPr id="22" name="Shape 22"/>
                      <wps:spPr>
                        <a:xfrm>
                          <a:off x="2958010" y="2183317"/>
                          <a:ext cx="4775981" cy="319336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32 Sequences diagram xác nhận thông tin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85506" cy="3202891"/>
                <wp:effectExtent b="0" l="0" r="0" t="0"/>
                <wp:docPr id="21" name="image84.png"/>
                <a:graphic>
                  <a:graphicData uri="http://schemas.openxmlformats.org/drawingml/2006/picture">
                    <pic:pic>
                      <pic:nvPicPr>
                        <pic:cNvPr id="0" name="image84.png"/>
                        <pic:cNvPicPr preferRelativeResize="0"/>
                      </pic:nvPicPr>
                      <pic:blipFill>
                        <a:blip r:embed="rId180"/>
                        <a:srcRect/>
                        <a:stretch>
                          <a:fillRect/>
                        </a:stretch>
                      </pic:blipFill>
                      <pic:spPr>
                        <a:xfrm>
                          <a:off x="0" y="0"/>
                          <a:ext cx="4785506" cy="32028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430451" cy="4016983"/>
                <wp:effectExtent b="0" l="0" r="0" t="0"/>
                <wp:docPr id="34" name=""/>
                <a:graphic>
                  <a:graphicData uri="http://schemas.microsoft.com/office/word/2010/wordprocessingShape">
                    <wps:wsp>
                      <wps:cNvSpPr/>
                      <wps:cNvPr id="35" name="Shape 35"/>
                      <wps:spPr>
                        <a:xfrm>
                          <a:off x="3135537" y="1776271"/>
                          <a:ext cx="4420926" cy="400745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33 Sequences diagram Gửi kết quả</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430451" cy="4016983"/>
                <wp:effectExtent b="0" l="0" r="0" t="0"/>
                <wp:docPr id="34" name="image97.png"/>
                <a:graphic>
                  <a:graphicData uri="http://schemas.openxmlformats.org/drawingml/2006/picture">
                    <pic:pic>
                      <pic:nvPicPr>
                        <pic:cNvPr id="0" name="image97.png"/>
                        <pic:cNvPicPr preferRelativeResize="0"/>
                      </pic:nvPicPr>
                      <pic:blipFill>
                        <a:blip r:embed="rId181"/>
                        <a:srcRect/>
                        <a:stretch>
                          <a:fillRect/>
                        </a:stretch>
                      </pic:blipFill>
                      <pic:spPr>
                        <a:xfrm>
                          <a:off x="0" y="0"/>
                          <a:ext cx="4430451" cy="40169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D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200" w:line="276" w:lineRule="auto"/>
        <w:ind w:left="718" w:right="0" w:hanging="576"/>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Activity diagram</w:t>
      </w:r>
    </w:p>
    <w:p w:rsidR="00000000" w:rsidDel="00000000" w:rsidP="00000000" w:rsidRDefault="00000000" w:rsidRPr="00000000" w14:paraId="00000AE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47hxl2r" w:id="139"/>
      <w:bookmarkEnd w:id="1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676941" cy="3990682"/>
                <wp:effectExtent b="0" l="0" r="0" t="0"/>
                <wp:docPr id="36" name=""/>
                <a:graphic>
                  <a:graphicData uri="http://schemas.microsoft.com/office/word/2010/wordprocessingShape">
                    <wps:wsp>
                      <wps:cNvSpPr/>
                      <wps:cNvPr id="37" name="Shape 37"/>
                      <wps:spPr>
                        <a:xfrm>
                          <a:off x="3012292" y="1789422"/>
                          <a:ext cx="4667416" cy="398115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34 Activity diagram đăng nhập</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676941" cy="3990682"/>
                <wp:effectExtent b="0" l="0" r="0" t="0"/>
                <wp:docPr id="36" name="image99.png"/>
                <a:graphic>
                  <a:graphicData uri="http://schemas.openxmlformats.org/drawingml/2006/picture">
                    <pic:pic>
                      <pic:nvPicPr>
                        <pic:cNvPr id="0" name="image99.png"/>
                        <pic:cNvPicPr preferRelativeResize="0"/>
                      </pic:nvPicPr>
                      <pic:blipFill>
                        <a:blip r:embed="rId182"/>
                        <a:srcRect/>
                        <a:stretch>
                          <a:fillRect/>
                        </a:stretch>
                      </pic:blipFill>
                      <pic:spPr>
                        <a:xfrm>
                          <a:off x="0" y="0"/>
                          <a:ext cx="4676941" cy="39906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2mn7vak" w:id="140"/>
      <w:bookmarkEnd w:id="14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Lấy lại mật khẩu</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15195" cy="8065704"/>
                <wp:effectExtent b="0" l="0" r="0" t="0"/>
                <wp:docPr id="9" name=""/>
                <a:graphic>
                  <a:graphicData uri="http://schemas.microsoft.com/office/word/2010/wordprocessingShape">
                    <wps:wsp>
                      <wps:cNvSpPr/>
                      <wps:cNvPr id="10" name="Shape 10"/>
                      <wps:spPr>
                        <a:xfrm>
                          <a:off x="2543165" y="0"/>
                          <a:ext cx="5605670" cy="75600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35 Activity diagram lấy lại mật khẩu</w:t>
                            </w:r>
                          </w:p>
                        </w:txbxContent>
                      </wps:txbx>
                      <wps:bodyPr anchorCtr="0" anchor="t" bIns="45700" lIns="91425" spcFirstLastPara="1" rIns="91425" wrap="square" tIns="45700">
                        <a:noAutofit/>
                      </wps:bodyPr>
                    </wps:wsp>
                  </a:graphicData>
                </a:graphic>
              </wp:inline>
            </w:drawing>
          </mc:Choice>
          <mc:Fallback>
            <w:drawing>
              <wp:inline distB="0" distT="0" distL="0" distR="0">
                <wp:extent cx="5615195" cy="8065704"/>
                <wp:effectExtent b="0" l="0" r="0" t="0"/>
                <wp:docPr id="9" name="image22.png"/>
                <a:graphic>
                  <a:graphicData uri="http://schemas.openxmlformats.org/drawingml/2006/picture">
                    <pic:pic>
                      <pic:nvPicPr>
                        <pic:cNvPr id="0" name="image22.png"/>
                        <pic:cNvPicPr preferRelativeResize="0"/>
                      </pic:nvPicPr>
                      <pic:blipFill>
                        <a:blip r:embed="rId183"/>
                        <a:srcRect/>
                        <a:stretch>
                          <a:fillRect/>
                        </a:stretch>
                      </pic:blipFill>
                      <pic:spPr>
                        <a:xfrm>
                          <a:off x="0" y="0"/>
                          <a:ext cx="5615195" cy="80657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11si5id" w:id="141"/>
      <w:bookmarkEnd w:id="1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giảng viên </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635594"/>
                <wp:effectExtent b="0" l="0" r="0" t="0"/>
                <wp:docPr id="7" name=""/>
                <a:graphic>
                  <a:graphicData uri="http://schemas.microsoft.com/office/word/2010/wordprocessingShape">
                    <wps:wsp>
                      <wps:cNvSpPr/>
                      <wps:cNvPr id="8" name="Shape 8"/>
                      <wps:spPr>
                        <a:xfrm>
                          <a:off x="2805521" y="1966966"/>
                          <a:ext cx="5080958" cy="362606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36 Activity diagram chọn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635594"/>
                <wp:effectExtent b="0" l="0" r="0" t="0"/>
                <wp:docPr id="7" name="image18.png"/>
                <a:graphic>
                  <a:graphicData uri="http://schemas.openxmlformats.org/drawingml/2006/picture">
                    <pic:pic>
                      <pic:nvPicPr>
                        <pic:cNvPr id="0" name="image18.png"/>
                        <pic:cNvPicPr preferRelativeResize="0"/>
                      </pic:nvPicPr>
                      <pic:blipFill>
                        <a:blip r:embed="rId184"/>
                        <a:srcRect/>
                        <a:stretch>
                          <a:fillRect/>
                        </a:stretch>
                      </pic:blipFill>
                      <pic:spPr>
                        <a:xfrm>
                          <a:off x="0" y="0"/>
                          <a:ext cx="5090483" cy="36355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3ls5o66" w:id="142"/>
      <w:bookmarkEnd w:id="1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giáo viên hương dẫn</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53372"/>
                <wp:effectExtent b="0" l="0" r="0" t="0"/>
                <wp:docPr id="8" name=""/>
                <a:graphic>
                  <a:graphicData uri="http://schemas.microsoft.com/office/word/2010/wordprocessingShape">
                    <wps:wsp>
                      <wps:cNvSpPr/>
                      <wps:cNvPr id="9" name="Shape 9"/>
                      <wps:spPr>
                        <a:xfrm>
                          <a:off x="2805521" y="1808077"/>
                          <a:ext cx="5080958" cy="394384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37 Activity diagram xem danh sách giáo viên hướng dẫn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53372"/>
                <wp:effectExtent b="0" l="0" r="0" t="0"/>
                <wp:docPr id="8" name="image21.png"/>
                <a:graphic>
                  <a:graphicData uri="http://schemas.openxmlformats.org/drawingml/2006/picture">
                    <pic:pic>
                      <pic:nvPicPr>
                        <pic:cNvPr id="0" name="image21.png"/>
                        <pic:cNvPicPr preferRelativeResize="0"/>
                      </pic:nvPicPr>
                      <pic:blipFill>
                        <a:blip r:embed="rId185"/>
                        <a:srcRect/>
                        <a:stretch>
                          <a:fillRect/>
                        </a:stretch>
                      </pic:blipFill>
                      <pic:spPr>
                        <a:xfrm>
                          <a:off x="0" y="0"/>
                          <a:ext cx="5090483" cy="39533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20xfydz" w:id="143"/>
      <w:bookmarkEnd w:id="1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giảng viên</w:t>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439351" cy="3887843"/>
                <wp:effectExtent b="0" l="0" r="0" t="0"/>
                <wp:docPr id="5" name=""/>
                <a:graphic>
                  <a:graphicData uri="http://schemas.microsoft.com/office/word/2010/wordprocessingShape">
                    <wps:wsp>
                      <wps:cNvSpPr/>
                      <wps:cNvPr id="6" name="Shape 6"/>
                      <wps:spPr>
                        <a:xfrm>
                          <a:off x="3131087" y="1840841"/>
                          <a:ext cx="4429826" cy="3878318"/>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38 Activity diagram liên hệ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4439351" cy="3887843"/>
                <wp:effectExtent b="0" l="0" r="0" t="0"/>
                <wp:docPr id="5" name="image15.png"/>
                <a:graphic>
                  <a:graphicData uri="http://schemas.openxmlformats.org/drawingml/2006/picture">
                    <pic:pic>
                      <pic:nvPicPr>
                        <pic:cNvPr id="0" name="image15.png"/>
                        <pic:cNvPicPr preferRelativeResize="0"/>
                      </pic:nvPicPr>
                      <pic:blipFill>
                        <a:blip r:embed="rId186"/>
                        <a:srcRect/>
                        <a:stretch>
                          <a:fillRect/>
                        </a:stretch>
                      </pic:blipFill>
                      <pic:spPr>
                        <a:xfrm>
                          <a:off x="0" y="0"/>
                          <a:ext cx="4439351" cy="38878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pPr>
      <w:bookmarkStart w:colFirst="0" w:colLast="0" w:name="_heading=h.4kx3h1s" w:id="144"/>
      <w:bookmarkEnd w:id="1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đề tài</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502697" cy="4439351"/>
                <wp:effectExtent b="0" l="0" r="0" t="0"/>
                <wp:docPr id="6" name=""/>
                <a:graphic>
                  <a:graphicData uri="http://schemas.microsoft.com/office/word/2010/wordprocessingShape">
                    <wps:wsp>
                      <wps:cNvSpPr/>
                      <wps:cNvPr id="7" name="Shape 7"/>
                      <wps:spPr>
                        <a:xfrm>
                          <a:off x="3099414" y="1565087"/>
                          <a:ext cx="4493172" cy="442982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39 Activity diagram đăng ký đề tài</w:t>
                            </w:r>
                          </w:p>
                        </w:txbxContent>
                      </wps:txbx>
                      <wps:bodyPr anchorCtr="0" anchor="t" bIns="45700" lIns="91425" spcFirstLastPara="1" rIns="91425" wrap="square" tIns="45700">
                        <a:noAutofit/>
                      </wps:bodyPr>
                    </wps:wsp>
                  </a:graphicData>
                </a:graphic>
              </wp:inline>
            </w:drawing>
          </mc:Choice>
          <mc:Fallback>
            <w:drawing>
              <wp:inline distB="0" distT="0" distL="0" distR="0">
                <wp:extent cx="4502697" cy="4439351"/>
                <wp:effectExtent b="0" l="0" r="0" t="0"/>
                <wp:docPr id="6" name="image17.png"/>
                <a:graphic>
                  <a:graphicData uri="http://schemas.openxmlformats.org/drawingml/2006/picture">
                    <pic:pic>
                      <pic:nvPicPr>
                        <pic:cNvPr id="0" name="image17.png"/>
                        <pic:cNvPicPr preferRelativeResize="0"/>
                      </pic:nvPicPr>
                      <pic:blipFill>
                        <a:blip r:embed="rId187"/>
                        <a:srcRect/>
                        <a:stretch>
                          <a:fillRect/>
                        </a:stretch>
                      </pic:blipFill>
                      <pic:spPr>
                        <a:xfrm>
                          <a:off x="0" y="0"/>
                          <a:ext cx="4502697" cy="44393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02dr9l" w:id="145"/>
      <w:bookmarkEnd w:id="1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đề tài</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423870" cy="4092794"/>
                <wp:effectExtent b="0" l="0" r="0" t="0"/>
                <wp:docPr id="3" name=""/>
                <a:graphic>
                  <a:graphicData uri="http://schemas.microsoft.com/office/word/2010/wordprocessingShape">
                    <wps:wsp>
                      <wps:cNvSpPr/>
                      <wps:cNvPr id="4" name="Shape 4"/>
                      <wps:spPr>
                        <a:xfrm>
                          <a:off x="3138828" y="1738366"/>
                          <a:ext cx="4414345" cy="408326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40 Activity diagram sửa đề tài</w:t>
                            </w:r>
                          </w:p>
                        </w:txbxContent>
                      </wps:txbx>
                      <wps:bodyPr anchorCtr="0" anchor="t" bIns="45700" lIns="91425" spcFirstLastPara="1" rIns="91425" wrap="square" tIns="45700">
                        <a:noAutofit/>
                      </wps:bodyPr>
                    </wps:wsp>
                  </a:graphicData>
                </a:graphic>
              </wp:inline>
            </w:drawing>
          </mc:Choice>
          <mc:Fallback>
            <w:drawing>
              <wp:inline distB="0" distT="0" distL="0" distR="0">
                <wp:extent cx="4423870" cy="4092794"/>
                <wp:effectExtent b="0" l="0" r="0" t="0"/>
                <wp:docPr id="3" name="image13.png"/>
                <a:graphic>
                  <a:graphicData uri="http://schemas.openxmlformats.org/drawingml/2006/picture">
                    <pic:pic>
                      <pic:nvPicPr>
                        <pic:cNvPr id="0" name="image13.png"/>
                        <pic:cNvPicPr preferRelativeResize="0"/>
                      </pic:nvPicPr>
                      <pic:blipFill>
                        <a:blip r:embed="rId188"/>
                        <a:srcRect/>
                        <a:stretch>
                          <a:fillRect/>
                        </a:stretch>
                      </pic:blipFill>
                      <pic:spPr>
                        <a:xfrm>
                          <a:off x="0" y="0"/>
                          <a:ext cx="4423870" cy="40927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E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đề tài</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4392339" cy="3935139"/>
                <wp:effectExtent b="0" l="0" r="0" t="0"/>
                <wp:docPr id="4" name=""/>
                <a:graphic>
                  <a:graphicData uri="http://schemas.microsoft.com/office/word/2010/wordprocessingShape">
                    <wps:wsp>
                      <wps:cNvSpPr/>
                      <wps:cNvPr id="5" name="Shape 5"/>
                      <wps:spPr>
                        <a:xfrm>
                          <a:off x="3154593" y="1817193"/>
                          <a:ext cx="4382814" cy="392561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41 Activity diagram xác nhận hoàn thành đăng ký đề tài</w:t>
                            </w:r>
                          </w:p>
                        </w:txbxContent>
                      </wps:txbx>
                      <wps:bodyPr anchorCtr="0" anchor="t" bIns="45700" lIns="91425" spcFirstLastPara="1" rIns="91425" wrap="square" tIns="45700">
                        <a:noAutofit/>
                      </wps:bodyPr>
                    </wps:wsp>
                  </a:graphicData>
                </a:graphic>
              </wp:inline>
            </w:drawing>
          </mc:Choice>
          <mc:Fallback>
            <w:drawing>
              <wp:inline distB="0" distT="0" distL="0" distR="0">
                <wp:extent cx="4392339" cy="3935139"/>
                <wp:effectExtent b="0" l="0" r="0" t="0"/>
                <wp:docPr id="4" name="image14.png"/>
                <a:graphic>
                  <a:graphicData uri="http://schemas.openxmlformats.org/drawingml/2006/picture">
                    <pic:pic>
                      <pic:nvPicPr>
                        <pic:cNvPr id="0" name="image14.png"/>
                        <pic:cNvPicPr preferRelativeResize="0"/>
                      </pic:nvPicPr>
                      <pic:blipFill>
                        <a:blip r:embed="rId189"/>
                        <a:srcRect/>
                        <a:stretch>
                          <a:fillRect/>
                        </a:stretch>
                      </pic:blipFill>
                      <pic:spPr>
                        <a:xfrm>
                          <a:off x="0" y="0"/>
                          <a:ext cx="4392339" cy="39351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573297" cy="3020011"/>
                <wp:effectExtent b="0" l="0" r="0" t="0"/>
                <wp:docPr id="1" name=""/>
                <a:graphic>
                  <a:graphicData uri="http://schemas.microsoft.com/office/word/2010/wordprocessingShape">
                    <wps:wsp>
                      <wps:cNvSpPr/>
                      <wps:cNvPr id="2" name="Shape 2"/>
                      <wps:spPr>
                        <a:xfrm>
                          <a:off x="2564114" y="2274757"/>
                          <a:ext cx="5563772" cy="301048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42 Activity diagram xem nhiệm vụ</w:t>
                            </w:r>
                          </w:p>
                        </w:txbxContent>
                      </wps:txbx>
                      <wps:bodyPr anchorCtr="0" anchor="t" bIns="45700" lIns="91425" spcFirstLastPara="1" rIns="91425" wrap="square" tIns="45700">
                        <a:noAutofit/>
                      </wps:bodyPr>
                    </wps:wsp>
                  </a:graphicData>
                </a:graphic>
              </wp:inline>
            </w:drawing>
          </mc:Choice>
          <mc:Fallback>
            <w:drawing>
              <wp:inline distB="0" distT="0" distL="0" distR="0">
                <wp:extent cx="5573297" cy="3020011"/>
                <wp:effectExtent b="0" l="0" r="0" t="0"/>
                <wp:docPr id="1" name="image9.png"/>
                <a:graphic>
                  <a:graphicData uri="http://schemas.openxmlformats.org/drawingml/2006/picture">
                    <pic:pic>
                      <pic:nvPicPr>
                        <pic:cNvPr id="0" name="image9.png"/>
                        <pic:cNvPicPr preferRelativeResize="0"/>
                      </pic:nvPicPr>
                      <pic:blipFill>
                        <a:blip r:embed="rId190"/>
                        <a:srcRect/>
                        <a:stretch>
                          <a:fillRect/>
                        </a:stretch>
                      </pic:blipFill>
                      <pic:spPr>
                        <a:xfrm>
                          <a:off x="0" y="0"/>
                          <a:ext cx="5573297" cy="30200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566263" cy="4567457"/>
                <wp:effectExtent b="0" l="0" r="0" t="0"/>
                <wp:docPr id="2" name=""/>
                <a:graphic>
                  <a:graphicData uri="http://schemas.microsoft.com/office/word/2010/wordprocessingShape">
                    <wps:wsp>
                      <wps:cNvSpPr/>
                      <wps:cNvPr id="3" name="Shape 3"/>
                      <wps:spPr>
                        <a:xfrm>
                          <a:off x="2567631" y="1501034"/>
                          <a:ext cx="5556738" cy="4557932"/>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43 Activity diagram nộp đề cương</w:t>
                            </w:r>
                          </w:p>
                        </w:txbxContent>
                      </wps:txbx>
                      <wps:bodyPr anchorCtr="0" anchor="t" bIns="45700" lIns="91425" spcFirstLastPara="1" rIns="91425" wrap="square" tIns="45700">
                        <a:noAutofit/>
                      </wps:bodyPr>
                    </wps:wsp>
                  </a:graphicData>
                </a:graphic>
              </wp:inline>
            </w:drawing>
          </mc:Choice>
          <mc:Fallback>
            <w:drawing>
              <wp:inline distB="0" distT="0" distL="0" distR="0">
                <wp:extent cx="5566263" cy="4567457"/>
                <wp:effectExtent b="0" l="0" r="0" t="0"/>
                <wp:docPr id="2" name="image12.png"/>
                <a:graphic>
                  <a:graphicData uri="http://schemas.openxmlformats.org/drawingml/2006/picture">
                    <pic:pic>
                      <pic:nvPicPr>
                        <pic:cNvPr id="0" name="image12.png"/>
                        <pic:cNvPicPr preferRelativeResize="0"/>
                      </pic:nvPicPr>
                      <pic:blipFill>
                        <a:blip r:embed="rId191"/>
                        <a:srcRect/>
                        <a:stretch>
                          <a:fillRect/>
                        </a:stretch>
                      </pic:blipFill>
                      <pic:spPr>
                        <a:xfrm>
                          <a:off x="0" y="0"/>
                          <a:ext cx="5566263" cy="45674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hw4kt" w:id="149"/>
      <w:bookmarkEnd w:id="1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71925"/>
                <wp:effectExtent b="0" l="0" r="0" t="0"/>
                <wp:docPr id="18" name=""/>
                <a:graphic>
                  <a:graphicData uri="http://schemas.microsoft.com/office/word/2010/wordprocessingShape">
                    <wps:wsp>
                      <wps:cNvSpPr/>
                      <wps:cNvPr id="19" name="Shape 19"/>
                      <wps:spPr>
                        <a:xfrm>
                          <a:off x="2805521" y="1798800"/>
                          <a:ext cx="5080958" cy="3962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44 Activity diagram nộp báo cáo</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71925"/>
                <wp:effectExtent b="0" l="0" r="0" t="0"/>
                <wp:docPr id="18" name="image81.png"/>
                <a:graphic>
                  <a:graphicData uri="http://schemas.openxmlformats.org/drawingml/2006/picture">
                    <pic:pic>
                      <pic:nvPicPr>
                        <pic:cNvPr id="0" name="image81.png"/>
                        <pic:cNvPicPr preferRelativeResize="0"/>
                      </pic:nvPicPr>
                      <pic:blipFill>
                        <a:blip r:embed="rId192"/>
                        <a:srcRect/>
                        <a:stretch>
                          <a:fillRect/>
                        </a:stretch>
                      </pic:blipFill>
                      <pic:spPr>
                        <a:xfrm>
                          <a:off x="0" y="0"/>
                          <a:ext cx="5090483" cy="3971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dhjn8m" w:id="150"/>
      <w:bookmarkEnd w:id="15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kí giảng viên</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70256" cy="4297746"/>
                <wp:effectExtent b="0" l="0" r="0" t="0"/>
                <wp:docPr id="56" name=""/>
                <a:graphic>
                  <a:graphicData uri="http://schemas.microsoft.com/office/word/2010/wordprocessingShape">
                    <wps:wsp>
                      <wps:cNvSpPr/>
                      <wps:cNvPr id="57" name="Shape 57"/>
                      <wps:spPr>
                        <a:xfrm>
                          <a:off x="2815635" y="1635890"/>
                          <a:ext cx="5060731" cy="428822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45 Activity diagram xác nhận hoàn thành dăng ký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5070256" cy="4297746"/>
                <wp:effectExtent b="0" l="0" r="0" t="0"/>
                <wp:docPr id="56" name="image119.png"/>
                <a:graphic>
                  <a:graphicData uri="http://schemas.openxmlformats.org/drawingml/2006/picture">
                    <pic:pic>
                      <pic:nvPicPr>
                        <pic:cNvPr id="0" name="image119.png"/>
                        <pic:cNvPicPr preferRelativeResize="0"/>
                      </pic:nvPicPr>
                      <pic:blipFill>
                        <a:blip r:embed="rId193"/>
                        <a:srcRect/>
                        <a:stretch>
                          <a:fillRect/>
                        </a:stretch>
                      </pic:blipFill>
                      <pic:spPr>
                        <a:xfrm>
                          <a:off x="0" y="0"/>
                          <a:ext cx="5070256" cy="42977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35139"/>
                <wp:effectExtent b="0" l="0" r="0" t="0"/>
                <wp:docPr id="57" name=""/>
                <a:graphic>
                  <a:graphicData uri="http://schemas.microsoft.com/office/word/2010/wordprocessingShape">
                    <wps:wsp>
                      <wps:cNvSpPr/>
                      <wps:cNvPr id="58" name="Shape 58"/>
                      <wps:spPr>
                        <a:xfrm>
                          <a:off x="2805521" y="1817193"/>
                          <a:ext cx="5080958" cy="392561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46 Activity diagram chọn thời gian trao đổi</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35139"/>
                <wp:effectExtent b="0" l="0" r="0" t="0"/>
                <wp:docPr id="57" name="image120.png"/>
                <a:graphic>
                  <a:graphicData uri="http://schemas.openxmlformats.org/drawingml/2006/picture">
                    <pic:pic>
                      <pic:nvPicPr>
                        <pic:cNvPr id="0" name="image120.png"/>
                        <pic:cNvPicPr preferRelativeResize="0"/>
                      </pic:nvPicPr>
                      <pic:blipFill>
                        <a:blip r:embed="rId194"/>
                        <a:srcRect/>
                        <a:stretch>
                          <a:fillRect/>
                        </a:stretch>
                      </pic:blipFill>
                      <pic:spPr>
                        <a:xfrm>
                          <a:off x="0" y="0"/>
                          <a:ext cx="5090483" cy="39351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cuối final</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50904"/>
                <wp:effectExtent b="0" l="0" r="0" t="0"/>
                <wp:docPr id="54" name=""/>
                <a:graphic>
                  <a:graphicData uri="http://schemas.microsoft.com/office/word/2010/wordprocessingShape">
                    <wps:wsp>
                      <wps:cNvSpPr/>
                      <wps:cNvPr id="55" name="Shape 55"/>
                      <wps:spPr>
                        <a:xfrm>
                          <a:off x="2805521" y="1809311"/>
                          <a:ext cx="5080958" cy="394137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47 Activity diagram chọn thời gian báo cáo cuối final</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50904"/>
                <wp:effectExtent b="0" l="0" r="0" t="0"/>
                <wp:docPr id="54" name="image117.png"/>
                <a:graphic>
                  <a:graphicData uri="http://schemas.openxmlformats.org/drawingml/2006/picture">
                    <pic:pic>
                      <pic:nvPicPr>
                        <pic:cNvPr id="0" name="image117.png"/>
                        <pic:cNvPicPr preferRelativeResize="0"/>
                      </pic:nvPicPr>
                      <pic:blipFill>
                        <a:blip r:embed="rId195"/>
                        <a:srcRect/>
                        <a:stretch>
                          <a:fillRect/>
                        </a:stretch>
                      </pic:blipFill>
                      <pic:spPr>
                        <a:xfrm>
                          <a:off x="0" y="0"/>
                          <a:ext cx="5090483" cy="39509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rrqc1" w:id="153"/>
      <w:bookmarkEnd w:id="1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 </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29732"/>
                <wp:effectExtent b="0" l="0" r="0" t="0"/>
                <wp:docPr id="55" name=""/>
                <a:graphic>
                  <a:graphicData uri="http://schemas.microsoft.com/office/word/2010/wordprocessingShape">
                    <wps:wsp>
                      <wps:cNvSpPr/>
                      <wps:cNvPr id="56" name="Shape 56"/>
                      <wps:spPr>
                        <a:xfrm>
                          <a:off x="2805521" y="1769897"/>
                          <a:ext cx="5080958" cy="402020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48 Activity diagram duyệt báo cáo</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29732"/>
                <wp:effectExtent b="0" l="0" r="0" t="0"/>
                <wp:docPr id="55" name="image118.png"/>
                <a:graphic>
                  <a:graphicData uri="http://schemas.openxmlformats.org/drawingml/2006/picture">
                    <pic:pic>
                      <pic:nvPicPr>
                        <pic:cNvPr id="0" name="image118.png"/>
                        <pic:cNvPicPr preferRelativeResize="0"/>
                      </pic:nvPicPr>
                      <pic:blipFill>
                        <a:blip r:embed="rId196"/>
                        <a:srcRect/>
                        <a:stretch>
                          <a:fillRect/>
                        </a:stretch>
                      </pic:blipFill>
                      <pic:spPr>
                        <a:xfrm>
                          <a:off x="0" y="0"/>
                          <a:ext cx="5090483" cy="40297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6x20ju" w:id="154"/>
      <w:bookmarkEnd w:id="1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35139"/>
                <wp:effectExtent b="0" l="0" r="0" t="0"/>
                <wp:docPr id="52" name=""/>
                <a:graphic>
                  <a:graphicData uri="http://schemas.microsoft.com/office/word/2010/wordprocessingShape">
                    <wps:wsp>
                      <wps:cNvSpPr/>
                      <wps:cNvPr id="53" name="Shape 53"/>
                      <wps:spPr>
                        <a:xfrm>
                          <a:off x="2805521" y="1817193"/>
                          <a:ext cx="5080958" cy="3925614"/>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49 Activity diagram duyệt đề tài</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35139"/>
                <wp:effectExtent b="0" l="0" r="0" t="0"/>
                <wp:docPr id="52" name="image115.png"/>
                <a:graphic>
                  <a:graphicData uri="http://schemas.openxmlformats.org/drawingml/2006/picture">
                    <pic:pic>
                      <pic:nvPicPr>
                        <pic:cNvPr id="0" name="image115.png"/>
                        <pic:cNvPicPr preferRelativeResize="0"/>
                      </pic:nvPicPr>
                      <pic:blipFill>
                        <a:blip r:embed="rId197"/>
                        <a:srcRect/>
                        <a:stretch>
                          <a:fillRect/>
                        </a:stretch>
                      </pic:blipFill>
                      <pic:spPr>
                        <a:xfrm>
                          <a:off x="0" y="0"/>
                          <a:ext cx="5090483" cy="39351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qwpj7n" w:id="155"/>
      <w:bookmarkEnd w:id="1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177488"/>
                <wp:effectExtent b="0" l="0" r="0" t="0"/>
                <wp:docPr id="53" name=""/>
                <a:graphic>
                  <a:graphicData uri="http://schemas.microsoft.com/office/word/2010/wordprocessingShape">
                    <wps:wsp>
                      <wps:cNvSpPr/>
                      <wps:cNvPr id="54" name="Shape 54"/>
                      <wps:spPr>
                        <a:xfrm>
                          <a:off x="2805521" y="1696019"/>
                          <a:ext cx="5080958" cy="416796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50 Activity diagram giao đề tài</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177488"/>
                <wp:effectExtent b="0" l="0" r="0" t="0"/>
                <wp:docPr id="53" name="image116.png"/>
                <a:graphic>
                  <a:graphicData uri="http://schemas.openxmlformats.org/drawingml/2006/picture">
                    <pic:pic>
                      <pic:nvPicPr>
                        <pic:cNvPr id="0" name="image116.png"/>
                        <pic:cNvPicPr preferRelativeResize="0"/>
                      </pic:nvPicPr>
                      <pic:blipFill>
                        <a:blip r:embed="rId198"/>
                        <a:srcRect/>
                        <a:stretch>
                          <a:fillRect/>
                        </a:stretch>
                      </pic:blipFill>
                      <pic:spPr>
                        <a:xfrm>
                          <a:off x="0" y="0"/>
                          <a:ext cx="5090483" cy="41774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1ztfg" w:id="156"/>
      <w:bookmarkEnd w:id="1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828904"/>
                <wp:effectExtent b="0" l="0" r="0" t="0"/>
                <wp:docPr id="50" name=""/>
                <a:graphic>
                  <a:graphicData uri="http://schemas.microsoft.com/office/word/2010/wordprocessingShape">
                    <wps:wsp>
                      <wps:cNvSpPr/>
                      <wps:cNvPr id="51" name="Shape 51"/>
                      <wps:spPr>
                        <a:xfrm>
                          <a:off x="2805521" y="1870311"/>
                          <a:ext cx="5080958" cy="3819379"/>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51 Activity diagram duyệt đề cương</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828904"/>
                <wp:effectExtent b="0" l="0" r="0" t="0"/>
                <wp:docPr id="50" name="image113.png"/>
                <a:graphic>
                  <a:graphicData uri="http://schemas.openxmlformats.org/drawingml/2006/picture">
                    <pic:pic>
                      <pic:nvPicPr>
                        <pic:cNvPr id="0" name="image113.png"/>
                        <pic:cNvPicPr preferRelativeResize="0"/>
                      </pic:nvPicPr>
                      <pic:blipFill>
                        <a:blip r:embed="rId199"/>
                        <a:srcRect/>
                        <a:stretch>
                          <a:fillRect/>
                        </a:stretch>
                      </pic:blipFill>
                      <pic:spPr>
                        <a:xfrm>
                          <a:off x="0" y="0"/>
                          <a:ext cx="5090483" cy="38289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l7a3n9" w:id="157"/>
      <w:bookmarkEnd w:id="1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752186"/>
                <wp:effectExtent b="0" l="0" r="0" t="0"/>
                <wp:docPr id="51" name=""/>
                <a:graphic>
                  <a:graphicData uri="http://schemas.microsoft.com/office/word/2010/wordprocessingShape">
                    <wps:wsp>
                      <wps:cNvSpPr/>
                      <wps:cNvPr id="52" name="Shape 52"/>
                      <wps:spPr>
                        <a:xfrm>
                          <a:off x="2805521" y="1908670"/>
                          <a:ext cx="5080958" cy="3742661"/>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52 Activity diagram gửi đề cương</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752186"/>
                <wp:effectExtent b="0" l="0" r="0" t="0"/>
                <wp:docPr id="51" name="image114.png"/>
                <a:graphic>
                  <a:graphicData uri="http://schemas.openxmlformats.org/drawingml/2006/picture">
                    <pic:pic>
                      <pic:nvPicPr>
                        <pic:cNvPr id="0" name="image114.png"/>
                        <pic:cNvPicPr preferRelativeResize="0"/>
                      </pic:nvPicPr>
                      <pic:blipFill>
                        <a:blip r:embed="rId200"/>
                        <a:srcRect/>
                        <a:stretch>
                          <a:fillRect/>
                        </a:stretch>
                      </pic:blipFill>
                      <pic:spPr>
                        <a:xfrm>
                          <a:off x="0" y="0"/>
                          <a:ext cx="5090483" cy="37521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6xmb2" w:id="158"/>
      <w:bookmarkEnd w:id="15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giảng viên hướng dẫn</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32938"/>
                <wp:effectExtent b="0" l="0" r="0" t="0"/>
                <wp:docPr id="49" name=""/>
                <a:graphic>
                  <a:graphicData uri="http://schemas.microsoft.com/office/word/2010/wordprocessingShape">
                    <wps:wsp>
                      <wps:cNvSpPr/>
                      <wps:cNvPr id="50" name="Shape 50"/>
                      <wps:spPr>
                        <a:xfrm>
                          <a:off x="2805521" y="1818294"/>
                          <a:ext cx="5080958" cy="392341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53 Activity diagram duyệt giảng viên hướng dẫn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32938"/>
                <wp:effectExtent b="0" l="0" r="0" t="0"/>
                <wp:docPr id="49" name="image112.png"/>
                <a:graphic>
                  <a:graphicData uri="http://schemas.openxmlformats.org/drawingml/2006/picture">
                    <pic:pic>
                      <pic:nvPicPr>
                        <pic:cNvPr id="0" name="image112.png"/>
                        <pic:cNvPicPr preferRelativeResize="0"/>
                      </pic:nvPicPr>
                      <pic:blipFill>
                        <a:blip r:embed="rId201"/>
                        <a:srcRect/>
                        <a:stretch>
                          <a:fillRect/>
                        </a:stretch>
                      </pic:blipFill>
                      <pic:spPr>
                        <a:xfrm>
                          <a:off x="0" y="0"/>
                          <a:ext cx="5090483" cy="39329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kc7wiv" w:id="159"/>
      <w:bookmarkEnd w:id="15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giảng viên hướng dẫn</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5090160" cy="4166235"/>
                <wp:effectExtent b="0" l="0" r="0" t="0"/>
                <wp:wrapSquare wrapText="bothSides" distB="0" distT="0" distL="114300" distR="114300"/>
                <wp:docPr id="39" name=""/>
                <a:graphic>
                  <a:graphicData uri="http://schemas.microsoft.com/office/word/2010/wordprocessingShape">
                    <wps:wsp>
                      <wps:cNvSpPr/>
                      <wps:cNvPr id="40" name="Shape 40"/>
                      <wps:spPr>
                        <a:xfrm>
                          <a:off x="2805683" y="1701645"/>
                          <a:ext cx="5080635" cy="415671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54 Activity diagram phân công giảng viên hướng dẫn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5090160" cy="4166235"/>
                <wp:effectExtent b="0" l="0" r="0" t="0"/>
                <wp:wrapSquare wrapText="bothSides" distB="0" distT="0" distL="114300" distR="114300"/>
                <wp:docPr id="39" name="image102.png"/>
                <a:graphic>
                  <a:graphicData uri="http://schemas.openxmlformats.org/drawingml/2006/picture">
                    <pic:pic>
                      <pic:nvPicPr>
                        <pic:cNvPr id="0" name="image102.png"/>
                        <pic:cNvPicPr preferRelativeResize="0"/>
                      </pic:nvPicPr>
                      <pic:blipFill>
                        <a:blip r:embed="rId202"/>
                        <a:srcRect/>
                        <a:stretch>
                          <a:fillRect/>
                        </a:stretch>
                      </pic:blipFill>
                      <pic:spPr>
                        <a:xfrm>
                          <a:off x="0" y="0"/>
                          <a:ext cx="5090160" cy="4166235"/>
                        </a:xfrm>
                        <a:prstGeom prst="rect"/>
                        <a:ln/>
                      </pic:spPr>
                    </pic:pic>
                  </a:graphicData>
                </a:graphic>
              </wp:anchor>
            </w:drawing>
          </mc:Fallback>
        </mc:AlternateContent>
      </w:r>
    </w:p>
    <w:p w:rsidR="00000000" w:rsidDel="00000000" w:rsidP="00000000" w:rsidRDefault="00000000" w:rsidRPr="00000000" w14:paraId="00000B0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4bvf6o" w:id="160"/>
      <w:bookmarkEnd w:id="1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đồ án</w:t>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921125"/>
                <wp:effectExtent b="0" l="0" r="0" t="0"/>
                <wp:docPr id="47" name=""/>
                <a:graphic>
                  <a:graphicData uri="http://schemas.microsoft.com/office/word/2010/wordprocessingShape">
                    <wps:wsp>
                      <wps:cNvSpPr/>
                      <wps:cNvPr id="48" name="Shape 48"/>
                      <wps:spPr>
                        <a:xfrm>
                          <a:off x="2805521" y="1824200"/>
                          <a:ext cx="5080958" cy="39116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55 Activity diagram tạo đợt đồ án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921125"/>
                <wp:effectExtent b="0" l="0" r="0" t="0"/>
                <wp:docPr id="47" name="image110.png"/>
                <a:graphic>
                  <a:graphicData uri="http://schemas.openxmlformats.org/drawingml/2006/picture">
                    <pic:pic>
                      <pic:nvPicPr>
                        <pic:cNvPr id="0" name="image110.png"/>
                        <pic:cNvPicPr preferRelativeResize="0"/>
                      </pic:nvPicPr>
                      <pic:blipFill>
                        <a:blip r:embed="rId203"/>
                        <a:srcRect/>
                        <a:stretch>
                          <a:fillRect/>
                        </a:stretch>
                      </pic:blipFill>
                      <pic:spPr>
                        <a:xfrm>
                          <a:off x="0" y="0"/>
                          <a:ext cx="5090483" cy="3921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jh5peh" w:id="161"/>
      <w:bookmarkEnd w:id="1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nhập ngày bảo vệ</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225925"/>
                <wp:effectExtent b="0" l="0" r="0" t="0"/>
                <wp:docPr id="45" name=""/>
                <a:graphic>
                  <a:graphicData uri="http://schemas.microsoft.com/office/word/2010/wordprocessingShape">
                    <wps:wsp>
                      <wps:cNvSpPr/>
                      <wps:cNvPr id="46" name="Shape 46"/>
                      <wps:spPr>
                        <a:xfrm>
                          <a:off x="2805521" y="1671800"/>
                          <a:ext cx="5080958" cy="42164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56 Activity diagram cập nhật ngày bảo vệ</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225925"/>
                <wp:effectExtent b="0" l="0" r="0" t="0"/>
                <wp:docPr id="45" name="image108.png"/>
                <a:graphic>
                  <a:graphicData uri="http://schemas.openxmlformats.org/drawingml/2006/picture">
                    <pic:pic>
                      <pic:nvPicPr>
                        <pic:cNvPr id="0" name="image108.png"/>
                        <pic:cNvPicPr preferRelativeResize="0"/>
                      </pic:nvPicPr>
                      <pic:blipFill>
                        <a:blip r:embed="rId204"/>
                        <a:srcRect/>
                        <a:stretch>
                          <a:fillRect/>
                        </a:stretch>
                      </pic:blipFill>
                      <pic:spPr>
                        <a:xfrm>
                          <a:off x="0" y="0"/>
                          <a:ext cx="5090483" cy="4225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0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ymfzma" w:id="162"/>
      <w:bookmarkEnd w:id="16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bộ môn</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86225"/>
                <wp:effectExtent b="0" l="0" r="0" t="0"/>
                <wp:docPr id="46" name=""/>
                <a:graphic>
                  <a:graphicData uri="http://schemas.microsoft.com/office/word/2010/wordprocessingShape">
                    <wps:wsp>
                      <wps:cNvSpPr/>
                      <wps:cNvPr id="47" name="Shape 47"/>
                      <wps:spPr>
                        <a:xfrm>
                          <a:off x="2805521" y="1741650"/>
                          <a:ext cx="5080958" cy="4076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57 Activity diagram tạo tài khoản bộ môn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86225"/>
                <wp:effectExtent b="0" l="0" r="0" t="0"/>
                <wp:docPr id="46" name="image109.png"/>
                <a:graphic>
                  <a:graphicData uri="http://schemas.openxmlformats.org/drawingml/2006/picture">
                    <pic:pic>
                      <pic:nvPicPr>
                        <pic:cNvPr id="0" name="image109.png"/>
                        <pic:cNvPicPr preferRelativeResize="0"/>
                      </pic:nvPicPr>
                      <pic:blipFill>
                        <a:blip r:embed="rId205"/>
                        <a:srcRect/>
                        <a:stretch>
                          <a:fillRect/>
                        </a:stretch>
                      </pic:blipFill>
                      <pic:spPr>
                        <a:xfrm>
                          <a:off x="0" y="0"/>
                          <a:ext cx="5090483" cy="4086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im3ia3" w:id="163"/>
      <w:bookmarkEnd w:id="16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giảng viên</w:t>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4086225"/>
                <wp:effectExtent b="0" l="0" r="0" t="0"/>
                <wp:docPr id="43" name=""/>
                <a:graphic>
                  <a:graphicData uri="http://schemas.microsoft.com/office/word/2010/wordprocessingShape">
                    <wps:wsp>
                      <wps:cNvSpPr/>
                      <wps:cNvPr id="44" name="Shape 44"/>
                      <wps:spPr>
                        <a:xfrm>
                          <a:off x="2805521" y="1741650"/>
                          <a:ext cx="5080958" cy="40767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58 Activity diagram tạo tài khoản giảng viên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4086225"/>
                <wp:effectExtent b="0" l="0" r="0" t="0"/>
                <wp:docPr id="43" name="image106.png"/>
                <a:graphic>
                  <a:graphicData uri="http://schemas.openxmlformats.org/drawingml/2006/picture">
                    <pic:pic>
                      <pic:nvPicPr>
                        <pic:cNvPr id="0" name="image106.png"/>
                        <pic:cNvPicPr preferRelativeResize="0"/>
                      </pic:nvPicPr>
                      <pic:blipFill>
                        <a:blip r:embed="rId206"/>
                        <a:srcRect/>
                        <a:stretch>
                          <a:fillRect/>
                        </a:stretch>
                      </pic:blipFill>
                      <pic:spPr>
                        <a:xfrm>
                          <a:off x="0" y="0"/>
                          <a:ext cx="5090483" cy="4086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xrdshw" w:id="164"/>
      <w:bookmarkEnd w:id="1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sinh viên</w:t>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45759" cy="3934411"/>
                <wp:effectExtent b="0" l="0" r="0" t="0"/>
                <wp:docPr id="44" name=""/>
                <a:graphic>
                  <a:graphicData uri="http://schemas.microsoft.com/office/word/2010/wordprocessingShape">
                    <wps:wsp>
                      <wps:cNvSpPr/>
                      <wps:cNvPr id="45" name="Shape 45"/>
                      <wps:spPr>
                        <a:xfrm>
                          <a:off x="2827883" y="1817557"/>
                          <a:ext cx="5036234" cy="3924886"/>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59 Activity diagram tạo tài khoản sinh viên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45759" cy="3934411"/>
                <wp:effectExtent b="0" l="0" r="0" t="0"/>
                <wp:docPr id="44" name="image107.png"/>
                <a:graphic>
                  <a:graphicData uri="http://schemas.openxmlformats.org/drawingml/2006/picture">
                    <pic:pic>
                      <pic:nvPicPr>
                        <pic:cNvPr id="0" name="image107.png"/>
                        <pic:cNvPicPr preferRelativeResize="0"/>
                      </pic:nvPicPr>
                      <pic:blipFill>
                        <a:blip r:embed="rId207"/>
                        <a:srcRect/>
                        <a:stretch>
                          <a:fillRect/>
                        </a:stretch>
                      </pic:blipFill>
                      <pic:spPr>
                        <a:xfrm>
                          <a:off x="0" y="0"/>
                          <a:ext cx="5045759" cy="39344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hr1b5p" w:id="165"/>
      <w:bookmarkEnd w:id="1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090483" cy="3571875"/>
                <wp:effectExtent b="0" l="0" r="0" t="0"/>
                <wp:docPr id="41" name=""/>
                <a:graphic>
                  <a:graphicData uri="http://schemas.microsoft.com/office/word/2010/wordprocessingShape">
                    <wps:wsp>
                      <wps:cNvSpPr/>
                      <wps:cNvPr id="42" name="Shape 42"/>
                      <wps:spPr>
                        <a:xfrm>
                          <a:off x="2805521" y="1998825"/>
                          <a:ext cx="5080958" cy="356235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60 Activity diagram xác nhận thông tin</w:t>
                            </w:r>
                          </w:p>
                        </w:txbxContent>
                      </wps:txbx>
                      <wps:bodyPr anchorCtr="0" anchor="t" bIns="45700" lIns="91425" spcFirstLastPara="1" rIns="91425" wrap="square" tIns="45700">
                        <a:noAutofit/>
                      </wps:bodyPr>
                    </wps:wsp>
                  </a:graphicData>
                </a:graphic>
              </wp:inline>
            </w:drawing>
          </mc:Choice>
          <mc:Fallback>
            <w:drawing>
              <wp:inline distB="0" distT="0" distL="0" distR="0">
                <wp:extent cx="5090483" cy="3571875"/>
                <wp:effectExtent b="0" l="0" r="0" t="0"/>
                <wp:docPr id="41" name="image104.png"/>
                <a:graphic>
                  <a:graphicData uri="http://schemas.openxmlformats.org/drawingml/2006/picture">
                    <pic:pic>
                      <pic:nvPicPr>
                        <pic:cNvPr id="0" name="image104.png"/>
                        <pic:cNvPicPr preferRelativeResize="0"/>
                      </pic:nvPicPr>
                      <pic:blipFill>
                        <a:blip r:embed="rId208"/>
                        <a:srcRect/>
                        <a:stretch>
                          <a:fillRect/>
                        </a:stretch>
                      </pic:blipFill>
                      <pic:spPr>
                        <a:xfrm>
                          <a:off x="0" y="0"/>
                          <a:ext cx="5090483" cy="3571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200" w:line="276"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wwbldi" w:id="166"/>
      <w:bookmarkEnd w:id="1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kết quả</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127625" cy="4403725"/>
                <wp:effectExtent b="0" l="0" r="0" t="0"/>
                <wp:docPr id="42" name=""/>
                <a:graphic>
                  <a:graphicData uri="http://schemas.microsoft.com/office/word/2010/wordprocessingShape">
                    <wps:wsp>
                      <wps:cNvSpPr/>
                      <wps:cNvPr id="43" name="Shape 43"/>
                      <wps:spPr>
                        <a:xfrm>
                          <a:off x="2786950" y="1582900"/>
                          <a:ext cx="5118100" cy="43942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2. SEQ Hình \* ARABIC \s 1 61 Activity diagram gửi kết quả</w:t>
                            </w:r>
                          </w:p>
                        </w:txbxContent>
                      </wps:txbx>
                      <wps:bodyPr anchorCtr="0" anchor="t" bIns="45700" lIns="91425" spcFirstLastPara="1" rIns="91425" wrap="square" tIns="45700">
                        <a:noAutofit/>
                      </wps:bodyPr>
                    </wps:wsp>
                  </a:graphicData>
                </a:graphic>
              </wp:inline>
            </w:drawing>
          </mc:Choice>
          <mc:Fallback>
            <w:drawing>
              <wp:inline distB="0" distT="0" distL="0" distR="0">
                <wp:extent cx="5127625" cy="4403725"/>
                <wp:effectExtent b="0" l="0" r="0" t="0"/>
                <wp:docPr id="42" name="image105.png"/>
                <a:graphic>
                  <a:graphicData uri="http://schemas.openxmlformats.org/drawingml/2006/picture">
                    <pic:pic>
                      <pic:nvPicPr>
                        <pic:cNvPr id="0" name="image105.png"/>
                        <pic:cNvPicPr preferRelativeResize="0"/>
                      </pic:nvPicPr>
                      <pic:blipFill>
                        <a:blip r:embed="rId209"/>
                        <a:srcRect/>
                        <a:stretch>
                          <a:fillRect/>
                        </a:stretch>
                      </pic:blipFill>
                      <pic:spPr>
                        <a:xfrm>
                          <a:off x="0" y="0"/>
                          <a:ext cx="5127625" cy="4403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1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200" w:line="276" w:lineRule="auto"/>
        <w:ind w:left="718" w:right="0" w:hanging="576"/>
        <w:jc w:val="both"/>
        <w:rPr/>
      </w:pPr>
      <w:bookmarkStart w:colFirst="0" w:colLast="0" w:name="_heading=h.1c1lvlb" w:id="167"/>
      <w:bookmarkEnd w:id="16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Class diagram</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w19e94" w:id="168"/>
      <w:bookmarkEnd w:id="16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Class analysis diagram</w:t>
      </w:r>
    </w:p>
    <w:p w:rsidR="00000000" w:rsidDel="00000000" w:rsidP="00000000" w:rsidRDefault="00000000" w:rsidRPr="00000000" w14:paraId="00000B1B">
      <w:pPr>
        <w:pStyle w:val="Heading4"/>
        <w:rPr>
          <w:i w:val="0"/>
        </w:rPr>
      </w:pPr>
      <w:bookmarkStart w:colFirst="0" w:colLast="0" w:name="_heading=h.2b6jogx" w:id="169"/>
      <w:bookmarkEnd w:id="169"/>
      <w:r w:rsidDel="00000000" w:rsidR="00000000" w:rsidRPr="00000000">
        <w:rPr>
          <w:i w:val="0"/>
          <w:rtl w:val="0"/>
        </w:rPr>
        <w:t xml:space="preserve">2.5.1.1 Đăng nhập</w:t>
      </w:r>
    </w:p>
    <w:p w:rsidR="00000000" w:rsidDel="00000000" w:rsidP="00000000" w:rsidRDefault="00000000" w:rsidRPr="00000000" w14:paraId="00000B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1606841"/>
            <wp:effectExtent b="0" l="0" r="0" t="0"/>
            <wp:docPr descr="Diagram&#10;&#10;Description automatically generated with low confidence" id="185" name="image62.png"/>
            <a:graphic>
              <a:graphicData uri="http://schemas.openxmlformats.org/drawingml/2006/picture">
                <pic:pic>
                  <pic:nvPicPr>
                    <pic:cNvPr descr="Diagram&#10;&#10;Description automatically generated with low confidence" id="0" name="image62.png"/>
                    <pic:cNvPicPr preferRelativeResize="0"/>
                  </pic:nvPicPr>
                  <pic:blipFill>
                    <a:blip r:embed="rId210"/>
                    <a:srcRect b="0" l="0" r="0" t="0"/>
                    <a:stretch>
                      <a:fillRect/>
                    </a:stretch>
                  </pic:blipFill>
                  <pic:spPr>
                    <a:xfrm>
                      <a:off x="0" y="0"/>
                      <a:ext cx="5688965" cy="1606841"/>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qbtyoq" w:id="170"/>
      <w:bookmarkEnd w:id="17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2.62 Class analysis diagram đăng nhập</w:t>
      </w:r>
    </w:p>
    <w:p w:rsidR="00000000" w:rsidDel="00000000" w:rsidP="00000000" w:rsidRDefault="00000000" w:rsidRPr="00000000" w14:paraId="00000B1E">
      <w:pPr>
        <w:pStyle w:val="Heading4"/>
        <w:rPr>
          <w:i w:val="0"/>
        </w:rPr>
      </w:pPr>
      <w:bookmarkStart w:colFirst="0" w:colLast="0" w:name="_heading=h.3abhhcj" w:id="171"/>
      <w:bookmarkEnd w:id="171"/>
      <w:r w:rsidDel="00000000" w:rsidR="00000000" w:rsidRPr="00000000">
        <w:rPr>
          <w:i w:val="0"/>
          <w:rtl w:val="0"/>
        </w:rPr>
        <w:t xml:space="preserve">2.5.1.2 Lấy lại mật khẩu</w:t>
      </w:r>
    </w:p>
    <w:p w:rsidR="00000000" w:rsidDel="00000000" w:rsidP="00000000" w:rsidRDefault="00000000" w:rsidRPr="00000000" w14:paraId="00000B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2037201"/>
            <wp:effectExtent b="0" l="0" r="0" t="0"/>
            <wp:docPr descr="Diagram&#10;&#10;Description automatically generated" id="186" name="image73.png"/>
            <a:graphic>
              <a:graphicData uri="http://schemas.openxmlformats.org/drawingml/2006/picture">
                <pic:pic>
                  <pic:nvPicPr>
                    <pic:cNvPr descr="Diagram&#10;&#10;Description automatically generated" id="0" name="image73.png"/>
                    <pic:cNvPicPr preferRelativeResize="0"/>
                  </pic:nvPicPr>
                  <pic:blipFill>
                    <a:blip r:embed="rId211"/>
                    <a:srcRect b="0" l="0" r="0" t="0"/>
                    <a:stretch>
                      <a:fillRect/>
                    </a:stretch>
                  </pic:blipFill>
                  <pic:spPr>
                    <a:xfrm>
                      <a:off x="0" y="0"/>
                      <a:ext cx="5688965" cy="2037201"/>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pgrrkc" w:id="172"/>
      <w:bookmarkEnd w:id="1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2.63 Class analysis diagram lấy lại mật khẩu</w:t>
      </w:r>
    </w:p>
    <w:p w:rsidR="00000000" w:rsidDel="00000000" w:rsidP="00000000" w:rsidRDefault="00000000" w:rsidRPr="00000000" w14:paraId="00000B21">
      <w:pPr>
        <w:pStyle w:val="Heading4"/>
        <w:rPr>
          <w:i w:val="0"/>
        </w:rPr>
      </w:pPr>
      <w:r w:rsidDel="00000000" w:rsidR="00000000" w:rsidRPr="00000000">
        <w:rPr>
          <w:i w:val="0"/>
          <w:rtl w:val="0"/>
        </w:rPr>
        <w:t xml:space="preserve">2.5.1.3 Chọn giảng viên </w:t>
      </w:r>
    </w:p>
    <w:p w:rsidR="00000000" w:rsidDel="00000000" w:rsidP="00000000" w:rsidRDefault="00000000" w:rsidRPr="00000000" w14:paraId="00000B2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349080" cy="2443795"/>
            <wp:effectExtent b="0" l="0" r="0" t="0"/>
            <wp:docPr descr="Diagram&#10;&#10;Description automatically generated" id="187" name="image70.png"/>
            <a:graphic>
              <a:graphicData uri="http://schemas.openxmlformats.org/drawingml/2006/picture">
                <pic:pic>
                  <pic:nvPicPr>
                    <pic:cNvPr descr="Diagram&#10;&#10;Description automatically generated" id="0" name="image70.png"/>
                    <pic:cNvPicPr preferRelativeResize="0"/>
                  </pic:nvPicPr>
                  <pic:blipFill>
                    <a:blip r:embed="rId212"/>
                    <a:srcRect b="0" l="0" r="0" t="0"/>
                    <a:stretch>
                      <a:fillRect/>
                    </a:stretch>
                  </pic:blipFill>
                  <pic:spPr>
                    <a:xfrm>
                      <a:off x="0" y="0"/>
                      <a:ext cx="5349080" cy="2443795"/>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9gfa85" w:id="173"/>
      <w:bookmarkEnd w:id="17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2.64 Class analysis diagram chọn giáo viên</w:t>
      </w:r>
    </w:p>
    <w:p w:rsidR="00000000" w:rsidDel="00000000" w:rsidP="00000000" w:rsidRDefault="00000000" w:rsidRPr="00000000" w14:paraId="00000B24">
      <w:pPr>
        <w:pStyle w:val="Heading4"/>
        <w:rPr>
          <w:i w:val="0"/>
        </w:rPr>
      </w:pPr>
      <w:bookmarkStart w:colFirst="0" w:colLast="0" w:name="_heading=h.2olpkfy" w:id="174"/>
      <w:bookmarkEnd w:id="174"/>
      <w:r w:rsidDel="00000000" w:rsidR="00000000" w:rsidRPr="00000000">
        <w:rPr>
          <w:i w:val="0"/>
          <w:rtl w:val="0"/>
        </w:rPr>
        <w:t xml:space="preserve">2.5.1.4 Xem danh sách giảng viên hương dẫn</w:t>
      </w:r>
    </w:p>
    <w:p w:rsidR="00000000" w:rsidDel="00000000" w:rsidP="00000000" w:rsidRDefault="00000000" w:rsidRPr="00000000" w14:paraId="00000B2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207688" cy="1568580"/>
            <wp:effectExtent b="0" l="0" r="0" t="0"/>
            <wp:docPr descr="Graphical user interface&#10;&#10;Description automatically generated with low confidence" id="188" name="image63.png"/>
            <a:graphic>
              <a:graphicData uri="http://schemas.openxmlformats.org/drawingml/2006/picture">
                <pic:pic>
                  <pic:nvPicPr>
                    <pic:cNvPr descr="Graphical user interface&#10;&#10;Description automatically generated with low confidence" id="0" name="image63.png"/>
                    <pic:cNvPicPr preferRelativeResize="0"/>
                  </pic:nvPicPr>
                  <pic:blipFill>
                    <a:blip r:embed="rId213"/>
                    <a:srcRect b="0" l="0" r="0" t="0"/>
                    <a:stretch>
                      <a:fillRect/>
                    </a:stretch>
                  </pic:blipFill>
                  <pic:spPr>
                    <a:xfrm>
                      <a:off x="0" y="0"/>
                      <a:ext cx="5207688" cy="1568580"/>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3qzunr" w:id="175"/>
      <w:bookmarkEnd w:id="17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2.65 Class analysis diagram xem danh sách giảng viên</w:t>
      </w:r>
    </w:p>
    <w:p w:rsidR="00000000" w:rsidDel="00000000" w:rsidP="00000000" w:rsidRDefault="00000000" w:rsidRPr="00000000" w14:paraId="00000B27">
      <w:pPr>
        <w:pStyle w:val="Heading4"/>
        <w:rPr>
          <w:i w:val="0"/>
        </w:rPr>
      </w:pPr>
      <w:bookmarkStart w:colFirst="0" w:colLast="0" w:name="_heading=h.3nqndbk" w:id="176"/>
      <w:bookmarkEnd w:id="176"/>
      <w:r w:rsidDel="00000000" w:rsidR="00000000" w:rsidRPr="00000000">
        <w:rPr>
          <w:i w:val="0"/>
          <w:rtl w:val="0"/>
        </w:rPr>
        <w:t xml:space="preserve">2.5.1.5 Liên hệ giảng viên</w:t>
      </w:r>
    </w:p>
    <w:p w:rsidR="00000000" w:rsidDel="00000000" w:rsidP="00000000" w:rsidRDefault="00000000" w:rsidRPr="00000000" w14:paraId="00000B2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315423" cy="1529729"/>
            <wp:effectExtent b="0" l="0" r="0" t="0"/>
            <wp:docPr descr="Graphical user interface&#10;&#10;Description automatically generated with low confidence" id="189" name="image63.png"/>
            <a:graphic>
              <a:graphicData uri="http://schemas.openxmlformats.org/drawingml/2006/picture">
                <pic:pic>
                  <pic:nvPicPr>
                    <pic:cNvPr descr="Graphical user interface&#10;&#10;Description automatically generated with low confidence" id="0" name="image63.png"/>
                    <pic:cNvPicPr preferRelativeResize="0"/>
                  </pic:nvPicPr>
                  <pic:blipFill>
                    <a:blip r:embed="rId213"/>
                    <a:srcRect b="0" l="0" r="0" t="0"/>
                    <a:stretch>
                      <a:fillRect/>
                    </a:stretch>
                  </pic:blipFill>
                  <pic:spPr>
                    <a:xfrm>
                      <a:off x="0" y="0"/>
                      <a:ext cx="5315423" cy="1529729"/>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2vxnjd" w:id="177"/>
      <w:bookmarkEnd w:id="17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2.66 Class analysis diagram liên hệ giảng viên</w:t>
      </w:r>
    </w:p>
    <w:p w:rsidR="00000000" w:rsidDel="00000000" w:rsidP="00000000" w:rsidRDefault="00000000" w:rsidRPr="00000000" w14:paraId="00000B2A">
      <w:pPr>
        <w:pStyle w:val="Heading4"/>
        <w:rPr>
          <w:i w:val="0"/>
        </w:rPr>
      </w:pPr>
      <w:bookmarkStart w:colFirst="0" w:colLast="0" w:name="_heading=h.i17xr6" w:id="178"/>
      <w:bookmarkEnd w:id="178"/>
      <w:r w:rsidDel="00000000" w:rsidR="00000000" w:rsidRPr="00000000">
        <w:rPr>
          <w:i w:val="0"/>
          <w:rtl w:val="0"/>
        </w:rPr>
        <w:t xml:space="preserve">2.5.1.6 Đăng kí đề tài</w:t>
      </w:r>
    </w:p>
    <w:p w:rsidR="00000000" w:rsidDel="00000000" w:rsidP="00000000" w:rsidRDefault="00000000" w:rsidRPr="00000000" w14:paraId="00000B2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67566" cy="1364248"/>
            <wp:effectExtent b="0" l="0" r="0" t="0"/>
            <wp:docPr descr="A picture containing diagram&#10;&#10;Description automatically generated" id="190" name="image65.png"/>
            <a:graphic>
              <a:graphicData uri="http://schemas.openxmlformats.org/drawingml/2006/picture">
                <pic:pic>
                  <pic:nvPicPr>
                    <pic:cNvPr descr="A picture containing diagram&#10;&#10;Description automatically generated" id="0" name="image65.png"/>
                    <pic:cNvPicPr preferRelativeResize="0"/>
                  </pic:nvPicPr>
                  <pic:blipFill>
                    <a:blip r:embed="rId214"/>
                    <a:srcRect b="0" l="0" r="0" t="0"/>
                    <a:stretch>
                      <a:fillRect/>
                    </a:stretch>
                  </pic:blipFill>
                  <pic:spPr>
                    <a:xfrm>
                      <a:off x="0" y="0"/>
                      <a:ext cx="5467566" cy="1364248"/>
                    </a:xfrm>
                    <a:prstGeom prst="rect"/>
                    <a:ln/>
                  </pic:spPr>
                </pic:pic>
              </a:graphicData>
            </a:graphic>
          </wp:inline>
        </w:drawing>
      </w:r>
      <w:r w:rsidDel="00000000" w:rsidR="00000000" w:rsidRPr="00000000">
        <w:rPr>
          <w:rtl w:val="0"/>
        </w:rPr>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20vgez" w:id="179"/>
      <w:bookmarkEnd w:id="17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2.67 Class analysis diagram use case đăng kí đề tài</w:t>
      </w:r>
    </w:p>
    <w:p w:rsidR="00000000" w:rsidDel="00000000" w:rsidP="00000000" w:rsidRDefault="00000000" w:rsidRPr="00000000" w14:paraId="00000B2D">
      <w:pPr>
        <w:pStyle w:val="Heading4"/>
        <w:tabs>
          <w:tab w:val="left" w:leader="none" w:pos="2209"/>
        </w:tabs>
        <w:rPr/>
      </w:pPr>
      <w:r w:rsidDel="00000000" w:rsidR="00000000" w:rsidRPr="00000000">
        <w:rPr>
          <w:rFonts w:ascii="Times New Roman" w:cs="Times New Roman" w:eastAsia="Times New Roman" w:hAnsi="Times New Roman"/>
          <w:i w:val="0"/>
          <w:rtl w:val="0"/>
        </w:rPr>
        <w:t xml:space="preserve">2.5.1.7 Sửa đề tài</w:t>
      </w:r>
      <w:r w:rsidDel="00000000" w:rsidR="00000000" w:rsidRPr="00000000">
        <w:rPr>
          <w:rtl w:val="0"/>
        </w:rPr>
        <w:tab/>
      </w:r>
    </w:p>
    <w:p w:rsidR="00000000" w:rsidDel="00000000" w:rsidP="00000000" w:rsidRDefault="00000000" w:rsidRPr="00000000" w14:paraId="00000B2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457353" cy="1568326"/>
            <wp:effectExtent b="0" l="0" r="0" t="0"/>
            <wp:docPr descr="Chart&#10;&#10;Description automatically generated with medium confidence" id="191" name="image71.png"/>
            <a:graphic>
              <a:graphicData uri="http://schemas.openxmlformats.org/drawingml/2006/picture">
                <pic:pic>
                  <pic:nvPicPr>
                    <pic:cNvPr descr="Chart&#10;&#10;Description automatically generated with medium confidence" id="0" name="image71.png"/>
                    <pic:cNvPicPr preferRelativeResize="0"/>
                  </pic:nvPicPr>
                  <pic:blipFill>
                    <a:blip r:embed="rId215"/>
                    <a:srcRect b="0" l="0" r="0" t="0"/>
                    <a:stretch>
                      <a:fillRect/>
                    </a:stretch>
                  </pic:blipFill>
                  <pic:spPr>
                    <a:xfrm>
                      <a:off x="0" y="0"/>
                      <a:ext cx="5457353" cy="1568326"/>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h65qms" w:id="180"/>
      <w:bookmarkEnd w:id="18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2.68 Class analysis diagram sửa đề tài</w:t>
      </w:r>
    </w:p>
    <w:p w:rsidR="00000000" w:rsidDel="00000000" w:rsidP="00000000" w:rsidRDefault="00000000" w:rsidRPr="00000000" w14:paraId="00000B30">
      <w:pPr>
        <w:pStyle w:val="Heading4"/>
        <w:rPr>
          <w:rFonts w:ascii="Times New Roman" w:cs="Times New Roman" w:eastAsia="Times New Roman" w:hAnsi="Times New Roman"/>
          <w:i w:val="0"/>
        </w:rPr>
      </w:pPr>
      <w:bookmarkStart w:colFirst="0" w:colLast="0" w:name="_heading=h.415t9al" w:id="181"/>
      <w:bookmarkEnd w:id="181"/>
      <w:r w:rsidDel="00000000" w:rsidR="00000000" w:rsidRPr="00000000">
        <w:rPr>
          <w:rFonts w:ascii="Times New Roman" w:cs="Times New Roman" w:eastAsia="Times New Roman" w:hAnsi="Times New Roman"/>
          <w:i w:val="0"/>
          <w:rtl w:val="0"/>
        </w:rPr>
        <w:t xml:space="preserve">2.5.1.8 Xác nhận hoàn thành đăng kí đề tài</w:t>
      </w:r>
    </w:p>
    <w:p w:rsidR="00000000" w:rsidDel="00000000" w:rsidP="00000000" w:rsidRDefault="00000000" w:rsidRPr="00000000" w14:paraId="00000B3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91116" cy="1585589"/>
            <wp:effectExtent b="0" l="0" r="0" t="0"/>
            <wp:docPr descr="Graphical user interface&#10;&#10;Description automatically generated with medium confidence" id="162" name="image45.png"/>
            <a:graphic>
              <a:graphicData uri="http://schemas.openxmlformats.org/drawingml/2006/picture">
                <pic:pic>
                  <pic:nvPicPr>
                    <pic:cNvPr descr="Graphical user interface&#10;&#10;Description automatically generated with medium confidence" id="0" name="image45.png"/>
                    <pic:cNvPicPr preferRelativeResize="0"/>
                  </pic:nvPicPr>
                  <pic:blipFill>
                    <a:blip r:embed="rId216"/>
                    <a:srcRect b="0" l="0" r="0" t="0"/>
                    <a:stretch>
                      <a:fillRect/>
                    </a:stretch>
                  </pic:blipFill>
                  <pic:spPr>
                    <a:xfrm>
                      <a:off x="0" y="0"/>
                      <a:ext cx="5691116" cy="1585589"/>
                    </a:xfrm>
                    <a:prstGeom prst="rect"/>
                    <a:ln/>
                  </pic:spPr>
                </pic:pic>
              </a:graphicData>
            </a:graphic>
          </wp:inline>
        </w:drawing>
      </w:r>
      <w:r w:rsidDel="00000000" w:rsidR="00000000" w:rsidRPr="00000000">
        <w:rPr>
          <w:rtl w:val="0"/>
        </w:rPr>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gb3jie" w:id="182"/>
      <w:bookmarkEnd w:id="18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2.69 Class analysis diagram Xác nhận hoàn thành đăng kí đề tài</w:t>
      </w:r>
    </w:p>
    <w:p w:rsidR="00000000" w:rsidDel="00000000" w:rsidP="00000000" w:rsidRDefault="00000000" w:rsidRPr="00000000" w14:paraId="00000B33">
      <w:pPr>
        <w:pStyle w:val="Heading4"/>
        <w:rPr>
          <w:rFonts w:ascii="Times New Roman" w:cs="Times New Roman" w:eastAsia="Times New Roman" w:hAnsi="Times New Roman"/>
          <w:i w:val="0"/>
        </w:rPr>
      </w:pPr>
      <w:bookmarkStart w:colFirst="0" w:colLast="0" w:name="_heading=h.vgdtq7" w:id="183"/>
      <w:bookmarkEnd w:id="183"/>
      <w:r w:rsidDel="00000000" w:rsidR="00000000" w:rsidRPr="00000000">
        <w:rPr>
          <w:rFonts w:ascii="Times New Roman" w:cs="Times New Roman" w:eastAsia="Times New Roman" w:hAnsi="Times New Roman"/>
          <w:i w:val="0"/>
          <w:rtl w:val="0"/>
        </w:rPr>
        <w:t xml:space="preserve">2.5.1.9 Xem nhiệm vụ</w:t>
      </w:r>
    </w:p>
    <w:p w:rsidR="00000000" w:rsidDel="00000000" w:rsidP="00000000" w:rsidRDefault="00000000" w:rsidRPr="00000000" w14:paraId="00000B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88965" cy="3387497"/>
            <wp:effectExtent b="0" l="0" r="0" t="0"/>
            <wp:docPr descr="Diagram&#10;&#10;Description automatically generated" id="163" name="image50.png"/>
            <a:graphic>
              <a:graphicData uri="http://schemas.openxmlformats.org/drawingml/2006/picture">
                <pic:pic>
                  <pic:nvPicPr>
                    <pic:cNvPr descr="Diagram&#10;&#10;Description automatically generated" id="0" name="image50.png"/>
                    <pic:cNvPicPr preferRelativeResize="0"/>
                  </pic:nvPicPr>
                  <pic:blipFill>
                    <a:blip r:embed="rId217"/>
                    <a:srcRect b="0" l="0" r="0" t="0"/>
                    <a:stretch>
                      <a:fillRect/>
                    </a:stretch>
                  </pic:blipFill>
                  <pic:spPr>
                    <a:xfrm>
                      <a:off x="0" y="0"/>
                      <a:ext cx="5688965" cy="3387497"/>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fg1ce0" w:id="184"/>
      <w:bookmarkEnd w:id="1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2.70 Class analysis diagram Xem nhiệm vụ</w:t>
      </w:r>
    </w:p>
    <w:p w:rsidR="00000000" w:rsidDel="00000000" w:rsidP="00000000" w:rsidRDefault="00000000" w:rsidRPr="00000000" w14:paraId="00000B36">
      <w:pPr>
        <w:pStyle w:val="Heading4"/>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2.5.1.10 Nộp đề cương</w:t>
      </w:r>
    </w:p>
    <w:p w:rsidR="00000000" w:rsidDel="00000000" w:rsidP="00000000" w:rsidRDefault="00000000" w:rsidRPr="00000000" w14:paraId="00000B3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710035" cy="1490602"/>
            <wp:effectExtent b="0" l="0" r="0" t="0"/>
            <wp:docPr descr="Chart&#10;&#10;Description automatically generated with medium confidence" id="164" name="image52.png"/>
            <a:graphic>
              <a:graphicData uri="http://schemas.openxmlformats.org/drawingml/2006/picture">
                <pic:pic>
                  <pic:nvPicPr>
                    <pic:cNvPr descr="Chart&#10;&#10;Description automatically generated with medium confidence" id="0" name="image52.png"/>
                    <pic:cNvPicPr preferRelativeResize="0"/>
                  </pic:nvPicPr>
                  <pic:blipFill>
                    <a:blip r:embed="rId218"/>
                    <a:srcRect b="0" l="0" r="0" t="0"/>
                    <a:stretch>
                      <a:fillRect/>
                    </a:stretch>
                  </pic:blipFill>
                  <pic:spPr>
                    <a:xfrm>
                      <a:off x="0" y="0"/>
                      <a:ext cx="5710035" cy="1490602"/>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ulbmlt" w:id="185"/>
      <w:bookmarkEnd w:id="1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2.71 Class analysis diagram Nộp đề cương</w:t>
      </w:r>
    </w:p>
    <w:p w:rsidR="00000000" w:rsidDel="00000000" w:rsidP="00000000" w:rsidRDefault="00000000" w:rsidRPr="00000000" w14:paraId="00000B39">
      <w:pPr>
        <w:pStyle w:val="Heading4"/>
        <w:rPr>
          <w:rFonts w:ascii="Times New Roman" w:cs="Times New Roman" w:eastAsia="Times New Roman" w:hAnsi="Times New Roman"/>
          <w:i w:val="0"/>
        </w:rPr>
      </w:pPr>
      <w:bookmarkStart w:colFirst="0" w:colLast="0" w:name="_heading=h.4ekz59m" w:id="186"/>
      <w:bookmarkEnd w:id="186"/>
      <w:r w:rsidDel="00000000" w:rsidR="00000000" w:rsidRPr="00000000">
        <w:rPr>
          <w:rFonts w:ascii="Times New Roman" w:cs="Times New Roman" w:eastAsia="Times New Roman" w:hAnsi="Times New Roman"/>
          <w:i w:val="0"/>
          <w:rtl w:val="0"/>
        </w:rPr>
        <w:t xml:space="preserve">2.5.1.11 Nộp báo cáo</w:t>
      </w:r>
    </w:p>
    <w:p w:rsidR="00000000" w:rsidDel="00000000" w:rsidP="00000000" w:rsidRDefault="00000000" w:rsidRPr="00000000" w14:paraId="00000B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114300" distT="114300" distL="114300" distR="114300">
            <wp:extent cx="5666229" cy="1575364"/>
            <wp:effectExtent b="0" l="0" r="0" t="0"/>
            <wp:docPr descr="Graphical user interface&#10;&#10;Description automatically generated with low confidence" id="165" name="image46.png"/>
            <a:graphic>
              <a:graphicData uri="http://schemas.openxmlformats.org/drawingml/2006/picture">
                <pic:pic>
                  <pic:nvPicPr>
                    <pic:cNvPr descr="Graphical user interface&#10;&#10;Description automatically generated with low confidence" id="0" name="image46.png"/>
                    <pic:cNvPicPr preferRelativeResize="0"/>
                  </pic:nvPicPr>
                  <pic:blipFill>
                    <a:blip r:embed="rId219"/>
                    <a:srcRect b="0" l="0" r="0" t="0"/>
                    <a:stretch>
                      <a:fillRect/>
                    </a:stretch>
                  </pic:blipFill>
                  <pic:spPr>
                    <a:xfrm>
                      <a:off x="0" y="0"/>
                      <a:ext cx="5666229" cy="1575364"/>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tq9fhf" w:id="187"/>
      <w:bookmarkEnd w:id="1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2.72 Class analysis diagram Nộp báo cáo</w:t>
      </w:r>
    </w:p>
    <w:p w:rsidR="00000000" w:rsidDel="00000000" w:rsidP="00000000" w:rsidRDefault="00000000" w:rsidRPr="00000000" w14:paraId="00000B3C">
      <w:pPr>
        <w:pStyle w:val="Heading4"/>
        <w:rPr>
          <w:rFonts w:ascii="Times New Roman" w:cs="Times New Roman" w:eastAsia="Times New Roman" w:hAnsi="Times New Roman"/>
          <w:i w:val="0"/>
        </w:rPr>
      </w:pPr>
      <w:bookmarkStart w:colFirst="0" w:colLast="0" w:name="_heading=h.18vjpp8" w:id="188"/>
      <w:bookmarkEnd w:id="188"/>
      <w:r w:rsidDel="00000000" w:rsidR="00000000" w:rsidRPr="00000000">
        <w:rPr>
          <w:rFonts w:ascii="Times New Roman" w:cs="Times New Roman" w:eastAsia="Times New Roman" w:hAnsi="Times New Roman"/>
          <w:i w:val="0"/>
          <w:rtl w:val="0"/>
        </w:rPr>
        <w:t xml:space="preserve">2.5.1.12 Xác nhận hoàn thành đăng kí giảng viên</w:t>
      </w:r>
    </w:p>
    <w:p w:rsidR="00000000" w:rsidDel="00000000" w:rsidP="00000000" w:rsidRDefault="00000000" w:rsidRPr="00000000" w14:paraId="00000B3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486942" cy="1790877"/>
            <wp:effectExtent b="0" l="0" r="0" t="0"/>
            <wp:docPr descr="Text&#10;&#10;Description automatically generated" id="166" name="image48.png"/>
            <a:graphic>
              <a:graphicData uri="http://schemas.openxmlformats.org/drawingml/2006/picture">
                <pic:pic>
                  <pic:nvPicPr>
                    <pic:cNvPr descr="Text&#10;&#10;Description automatically generated" id="0" name="image48.png"/>
                    <pic:cNvPicPr preferRelativeResize="0"/>
                  </pic:nvPicPr>
                  <pic:blipFill>
                    <a:blip r:embed="rId220"/>
                    <a:srcRect b="0" l="0" r="0" t="0"/>
                    <a:stretch>
                      <a:fillRect/>
                    </a:stretch>
                  </pic:blipFill>
                  <pic:spPr>
                    <a:xfrm>
                      <a:off x="0" y="0"/>
                      <a:ext cx="5486942" cy="1790877"/>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sv78d1" w:id="189"/>
      <w:bookmarkEnd w:id="1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2.73 Class analysis 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Xác nhận hoàn thành đăng kí Giảng Viên</w:t>
      </w:r>
    </w:p>
    <w:p w:rsidR="00000000" w:rsidDel="00000000" w:rsidP="00000000" w:rsidRDefault="00000000" w:rsidRPr="00000000" w14:paraId="00000B3F">
      <w:pPr>
        <w:pStyle w:val="Heading4"/>
        <w:rPr>
          <w:rFonts w:ascii="Times New Roman" w:cs="Times New Roman" w:eastAsia="Times New Roman" w:hAnsi="Times New Roman"/>
          <w:i w:val="0"/>
        </w:rPr>
      </w:pPr>
      <w:bookmarkStart w:colFirst="0" w:colLast="0" w:name="_heading=h.280hiku" w:id="190"/>
      <w:bookmarkEnd w:id="190"/>
      <w:r w:rsidDel="00000000" w:rsidR="00000000" w:rsidRPr="00000000">
        <w:rPr>
          <w:rFonts w:ascii="Times New Roman" w:cs="Times New Roman" w:eastAsia="Times New Roman" w:hAnsi="Times New Roman"/>
          <w:i w:val="0"/>
          <w:rtl w:val="0"/>
        </w:rPr>
        <w:t xml:space="preserve">2.5.1.13 Chọn thời gian trao đổi</w:t>
      </w:r>
    </w:p>
    <w:p w:rsidR="00000000" w:rsidDel="00000000" w:rsidP="00000000" w:rsidRDefault="00000000" w:rsidRPr="00000000" w14:paraId="00000B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44028" cy="1161632"/>
            <wp:effectExtent b="0" l="0" r="0" t="0"/>
            <wp:docPr descr="Chart, bubble chart&#10;&#10;Description automatically generated" id="167" name="image47.png"/>
            <a:graphic>
              <a:graphicData uri="http://schemas.openxmlformats.org/drawingml/2006/picture">
                <pic:pic>
                  <pic:nvPicPr>
                    <pic:cNvPr descr="Chart, bubble chart&#10;&#10;Description automatically generated" id="0" name="image47.png"/>
                    <pic:cNvPicPr preferRelativeResize="0"/>
                  </pic:nvPicPr>
                  <pic:blipFill>
                    <a:blip r:embed="rId221"/>
                    <a:srcRect b="0" l="0" r="0" t="0"/>
                    <a:stretch>
                      <a:fillRect/>
                    </a:stretch>
                  </pic:blipFill>
                  <pic:spPr>
                    <a:xfrm>
                      <a:off x="0" y="0"/>
                      <a:ext cx="5744028" cy="1161632"/>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5rssn" w:id="191"/>
      <w:bookmarkEnd w:id="1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2.74 Class analysis diagram Chọn thời gian trao đỏi</w:t>
      </w:r>
    </w:p>
    <w:p w:rsidR="00000000" w:rsidDel="00000000" w:rsidP="00000000" w:rsidRDefault="00000000" w:rsidRPr="00000000" w14:paraId="00000B42">
      <w:pPr>
        <w:pStyle w:val="Heading4"/>
        <w:rPr>
          <w:rFonts w:ascii="Times New Roman" w:cs="Times New Roman" w:eastAsia="Times New Roman" w:hAnsi="Times New Roman"/>
          <w:i w:val="0"/>
        </w:rPr>
      </w:pPr>
      <w:bookmarkStart w:colFirst="0" w:colLast="0" w:name="_heading=h.375fbgg" w:id="192"/>
      <w:bookmarkEnd w:id="192"/>
      <w:r w:rsidDel="00000000" w:rsidR="00000000" w:rsidRPr="00000000">
        <w:rPr>
          <w:rFonts w:ascii="Times New Roman" w:cs="Times New Roman" w:eastAsia="Times New Roman" w:hAnsi="Times New Roman"/>
          <w:i w:val="0"/>
          <w:rtl w:val="0"/>
        </w:rPr>
        <w:t xml:space="preserve">2.5.1.14 Chọn deadline báo cáo cuối final</w:t>
      </w:r>
    </w:p>
    <w:p w:rsidR="00000000" w:rsidDel="00000000" w:rsidP="00000000" w:rsidRDefault="00000000" w:rsidRPr="00000000" w14:paraId="00000B4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44297" cy="1207319"/>
            <wp:effectExtent b="0" l="0" r="0" t="0"/>
            <wp:docPr descr="Chart&#10;&#10;Description automatically generated" id="168" name="image56.png"/>
            <a:graphic>
              <a:graphicData uri="http://schemas.openxmlformats.org/drawingml/2006/picture">
                <pic:pic>
                  <pic:nvPicPr>
                    <pic:cNvPr descr="Chart&#10;&#10;Description automatically generated" id="0" name="image56.png"/>
                    <pic:cNvPicPr preferRelativeResize="0"/>
                  </pic:nvPicPr>
                  <pic:blipFill>
                    <a:blip r:embed="rId222"/>
                    <a:srcRect b="0" l="0" r="0" t="0"/>
                    <a:stretch>
                      <a:fillRect/>
                    </a:stretch>
                  </pic:blipFill>
                  <pic:spPr>
                    <a:xfrm>
                      <a:off x="0" y="0"/>
                      <a:ext cx="5744297" cy="1207319"/>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maplo9" w:id="193"/>
      <w:bookmarkEnd w:id="1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2.75 Class analysis diagram chọn deadline báo cáo cuối final</w:t>
      </w:r>
    </w:p>
    <w:p w:rsidR="00000000" w:rsidDel="00000000" w:rsidP="00000000" w:rsidRDefault="00000000" w:rsidRPr="00000000" w14:paraId="00000B45">
      <w:pPr>
        <w:pStyle w:val="Heading4"/>
        <w:rPr>
          <w:rFonts w:ascii="Times New Roman" w:cs="Times New Roman" w:eastAsia="Times New Roman" w:hAnsi="Times New Roman"/>
          <w:i w:val="0"/>
        </w:rPr>
      </w:pPr>
      <w:bookmarkStart w:colFirst="0" w:colLast="0" w:name="_heading=h.46ad4c2" w:id="194"/>
      <w:bookmarkEnd w:id="194"/>
      <w:r w:rsidDel="00000000" w:rsidR="00000000" w:rsidRPr="00000000">
        <w:rPr>
          <w:rFonts w:ascii="Times New Roman" w:cs="Times New Roman" w:eastAsia="Times New Roman" w:hAnsi="Times New Roman"/>
          <w:i w:val="0"/>
          <w:rtl w:val="0"/>
        </w:rPr>
        <w:t xml:space="preserve">2.5.1.15 Duyệt báo cáo </w:t>
      </w:r>
    </w:p>
    <w:p w:rsidR="00000000" w:rsidDel="00000000" w:rsidP="00000000" w:rsidRDefault="00000000" w:rsidRPr="00000000" w14:paraId="00000B4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05769" cy="1627173"/>
            <wp:effectExtent b="0" l="0" r="0" t="0"/>
            <wp:docPr descr="A picture containing chart&#10;&#10;Description automatically generated" id="169" name="image49.png"/>
            <a:graphic>
              <a:graphicData uri="http://schemas.openxmlformats.org/drawingml/2006/picture">
                <pic:pic>
                  <pic:nvPicPr>
                    <pic:cNvPr descr="A picture containing chart&#10;&#10;Description automatically generated" id="0" name="image49.png"/>
                    <pic:cNvPicPr preferRelativeResize="0"/>
                  </pic:nvPicPr>
                  <pic:blipFill>
                    <a:blip r:embed="rId223"/>
                    <a:srcRect b="0" l="0" r="0" t="0"/>
                    <a:stretch>
                      <a:fillRect/>
                    </a:stretch>
                  </pic:blipFill>
                  <pic:spPr>
                    <a:xfrm>
                      <a:off x="0" y="0"/>
                      <a:ext cx="5705769" cy="1627173"/>
                    </a:xfrm>
                    <a:prstGeom prst="rect"/>
                    <a:ln/>
                  </pic:spPr>
                </pic:pic>
              </a:graphicData>
            </a:graphic>
          </wp:inline>
        </w:drawing>
      </w:r>
      <w:r w:rsidDel="00000000" w:rsidR="00000000" w:rsidRPr="00000000">
        <w:rPr>
          <w:rtl w:val="0"/>
        </w:rPr>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lfnejv" w:id="195"/>
      <w:bookmarkEnd w:id="19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2.76 Class analysis diagram duyệt báo cáo</w:t>
      </w:r>
    </w:p>
    <w:p w:rsidR="00000000" w:rsidDel="00000000" w:rsidP="00000000" w:rsidRDefault="00000000" w:rsidRPr="00000000" w14:paraId="00000B48">
      <w:pPr>
        <w:pStyle w:val="Heading4"/>
        <w:rPr>
          <w:rFonts w:ascii="Times New Roman" w:cs="Times New Roman" w:eastAsia="Times New Roman" w:hAnsi="Times New Roman"/>
          <w:i w:val="0"/>
        </w:rPr>
      </w:pPr>
      <w:bookmarkStart w:colFirst="0" w:colLast="0" w:name="_heading=h.10kxoro" w:id="196"/>
      <w:bookmarkEnd w:id="196"/>
      <w:r w:rsidDel="00000000" w:rsidR="00000000" w:rsidRPr="00000000">
        <w:rPr>
          <w:rFonts w:ascii="Times New Roman" w:cs="Times New Roman" w:eastAsia="Times New Roman" w:hAnsi="Times New Roman"/>
          <w:i w:val="0"/>
          <w:rtl w:val="0"/>
        </w:rPr>
        <w:t xml:space="preserve">2.5.1.16 Duyệt đề tài</w:t>
      </w:r>
    </w:p>
    <w:p w:rsidR="00000000" w:rsidDel="00000000" w:rsidP="00000000" w:rsidRDefault="00000000" w:rsidRPr="00000000" w14:paraId="00000B4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00753" cy="1569938"/>
            <wp:effectExtent b="0" l="0" r="0" t="0"/>
            <wp:docPr descr="A picture containing chart&#10;&#10;Description automatically generated" id="170" name="image55.png"/>
            <a:graphic>
              <a:graphicData uri="http://schemas.openxmlformats.org/drawingml/2006/picture">
                <pic:pic>
                  <pic:nvPicPr>
                    <pic:cNvPr descr="A picture containing chart&#10;&#10;Description automatically generated" id="0" name="image55.png"/>
                    <pic:cNvPicPr preferRelativeResize="0"/>
                  </pic:nvPicPr>
                  <pic:blipFill>
                    <a:blip r:embed="rId224"/>
                    <a:srcRect b="0" l="0" r="0" t="0"/>
                    <a:stretch>
                      <a:fillRect/>
                    </a:stretch>
                  </pic:blipFill>
                  <pic:spPr>
                    <a:xfrm>
                      <a:off x="0" y="0"/>
                      <a:ext cx="5700753" cy="1569938"/>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kkl7fh" w:id="197"/>
      <w:bookmarkEnd w:id="19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2.77 Class analysis diagram duyệt đè tài</w:t>
      </w:r>
    </w:p>
    <w:p w:rsidR="00000000" w:rsidDel="00000000" w:rsidP="00000000" w:rsidRDefault="00000000" w:rsidRPr="00000000" w14:paraId="00000B4B">
      <w:pPr>
        <w:pStyle w:val="Heading4"/>
        <w:rPr>
          <w:rFonts w:ascii="Times New Roman" w:cs="Times New Roman" w:eastAsia="Times New Roman" w:hAnsi="Times New Roman"/>
          <w:i w:val="0"/>
        </w:rPr>
      </w:pPr>
      <w:r w:rsidDel="00000000" w:rsidR="00000000" w:rsidRPr="00000000">
        <w:rPr>
          <w:rFonts w:ascii="Times New Roman" w:cs="Times New Roman" w:eastAsia="Times New Roman" w:hAnsi="Times New Roman"/>
          <w:i w:val="0"/>
          <w:rtl w:val="0"/>
        </w:rPr>
        <w:t xml:space="preserve">2.5.1.17 Giao đề tài</w:t>
      </w:r>
    </w:p>
    <w:p w:rsidR="00000000" w:rsidDel="00000000" w:rsidP="00000000" w:rsidRDefault="00000000" w:rsidRPr="00000000" w14:paraId="00000B4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93850" cy="3516360"/>
            <wp:effectExtent b="0" l="0" r="0" t="0"/>
            <wp:docPr descr="Bubble chart&#10;&#10;Description automatically generated" id="171" name="image51.png"/>
            <a:graphic>
              <a:graphicData uri="http://schemas.openxmlformats.org/drawingml/2006/picture">
                <pic:pic>
                  <pic:nvPicPr>
                    <pic:cNvPr descr="Bubble chart&#10;&#10;Description automatically generated" id="0" name="image51.png"/>
                    <pic:cNvPicPr preferRelativeResize="0"/>
                  </pic:nvPicPr>
                  <pic:blipFill>
                    <a:blip r:embed="rId225"/>
                    <a:srcRect b="0" l="0" r="0" t="0"/>
                    <a:stretch>
                      <a:fillRect/>
                    </a:stretch>
                  </pic:blipFill>
                  <pic:spPr>
                    <a:xfrm>
                      <a:off x="0" y="0"/>
                      <a:ext cx="5693850" cy="351636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zpvhna" w:id="198"/>
      <w:bookmarkEnd w:id="19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2.78 Class analysis diagram giao đề tài</w:t>
      </w:r>
    </w:p>
    <w:p w:rsidR="00000000" w:rsidDel="00000000" w:rsidP="00000000" w:rsidRDefault="00000000" w:rsidRPr="00000000" w14:paraId="00000B4E">
      <w:pPr>
        <w:pStyle w:val="Heading4"/>
        <w:rPr>
          <w:rFonts w:ascii="Times New Roman" w:cs="Times New Roman" w:eastAsia="Times New Roman" w:hAnsi="Times New Roman"/>
          <w:i w:val="0"/>
        </w:rPr>
      </w:pPr>
      <w:bookmarkStart w:colFirst="0" w:colLast="0" w:name="_heading=h.4jpj0b3" w:id="199"/>
      <w:bookmarkEnd w:id="199"/>
      <w:r w:rsidDel="00000000" w:rsidR="00000000" w:rsidRPr="00000000">
        <w:rPr>
          <w:rFonts w:ascii="Times New Roman" w:cs="Times New Roman" w:eastAsia="Times New Roman" w:hAnsi="Times New Roman"/>
          <w:i w:val="0"/>
          <w:rtl w:val="0"/>
        </w:rPr>
        <w:t xml:space="preserve">2.5.1.18 Duyệt đề cương</w:t>
      </w:r>
    </w:p>
    <w:p w:rsidR="00000000" w:rsidDel="00000000" w:rsidP="00000000" w:rsidRDefault="00000000" w:rsidRPr="00000000" w14:paraId="00000B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19286" cy="1332256"/>
            <wp:effectExtent b="0" l="0" r="0" t="0"/>
            <wp:docPr descr="A picture containing chart&#10;&#10;Description automatically generated" id="138" name="image26.png"/>
            <a:graphic>
              <a:graphicData uri="http://schemas.openxmlformats.org/drawingml/2006/picture">
                <pic:pic>
                  <pic:nvPicPr>
                    <pic:cNvPr descr="A picture containing chart&#10;&#10;Description automatically generated" id="0" name="image26.png"/>
                    <pic:cNvPicPr preferRelativeResize="0"/>
                  </pic:nvPicPr>
                  <pic:blipFill>
                    <a:blip r:embed="rId226"/>
                    <a:srcRect b="0" l="0" r="0" t="0"/>
                    <a:stretch>
                      <a:fillRect/>
                    </a:stretch>
                  </pic:blipFill>
                  <pic:spPr>
                    <a:xfrm>
                      <a:off x="0" y="0"/>
                      <a:ext cx="5619286" cy="1332256"/>
                    </a:xfrm>
                    <a:prstGeom prst="rect"/>
                    <a:ln/>
                  </pic:spPr>
                </pic:pic>
              </a:graphicData>
            </a:graphic>
          </wp:inline>
        </w:drawing>
      </w:r>
      <w:r w:rsidDel="00000000" w:rsidR="00000000" w:rsidRPr="00000000">
        <w:rPr>
          <w:rtl w:val="0"/>
        </w:rPr>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yutaiw" w:id="200"/>
      <w:bookmarkEnd w:id="20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2.79 Class analysis diagram duyệt đề cương</w:t>
      </w:r>
    </w:p>
    <w:p w:rsidR="00000000" w:rsidDel="00000000" w:rsidP="00000000" w:rsidRDefault="00000000" w:rsidRPr="00000000" w14:paraId="00000B51">
      <w:pPr>
        <w:pStyle w:val="Heading4"/>
        <w:rPr>
          <w:rFonts w:ascii="Times New Roman" w:cs="Times New Roman" w:eastAsia="Times New Roman" w:hAnsi="Times New Roman"/>
          <w:i w:val="0"/>
        </w:rPr>
      </w:pPr>
      <w:bookmarkStart w:colFirst="0" w:colLast="0" w:name="_heading=h.1e03kqp" w:id="201"/>
      <w:bookmarkEnd w:id="201"/>
      <w:r w:rsidDel="00000000" w:rsidR="00000000" w:rsidRPr="00000000">
        <w:rPr>
          <w:rFonts w:ascii="Times New Roman" w:cs="Times New Roman" w:eastAsia="Times New Roman" w:hAnsi="Times New Roman"/>
          <w:i w:val="0"/>
          <w:rtl w:val="0"/>
        </w:rPr>
        <w:t xml:space="preserve">2.5.1.19 Gửi đề cương</w:t>
      </w:r>
    </w:p>
    <w:p w:rsidR="00000000" w:rsidDel="00000000" w:rsidP="00000000" w:rsidRDefault="00000000" w:rsidRPr="00000000" w14:paraId="00000B5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876269" cy="1441677"/>
            <wp:effectExtent b="0" l="0" r="0" t="0"/>
            <wp:docPr descr="Chart&#10;&#10;Description automatically generated with low confidence" id="139" name="image16.png"/>
            <a:graphic>
              <a:graphicData uri="http://schemas.openxmlformats.org/drawingml/2006/picture">
                <pic:pic>
                  <pic:nvPicPr>
                    <pic:cNvPr descr="Chart&#10;&#10;Description automatically generated with low confidence" id="0" name="image16.png"/>
                    <pic:cNvPicPr preferRelativeResize="0"/>
                  </pic:nvPicPr>
                  <pic:blipFill>
                    <a:blip r:embed="rId227"/>
                    <a:srcRect b="0" l="0" r="0" t="0"/>
                    <a:stretch>
                      <a:fillRect/>
                    </a:stretch>
                  </pic:blipFill>
                  <pic:spPr>
                    <a:xfrm>
                      <a:off x="0" y="0"/>
                      <a:ext cx="5876269" cy="1441677"/>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xzr3ei" w:id="202"/>
      <w:bookmarkEnd w:id="20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2.80 Class analysis diagram gửi đề cương</w:t>
      </w:r>
    </w:p>
    <w:p w:rsidR="00000000" w:rsidDel="00000000" w:rsidP="00000000" w:rsidRDefault="00000000" w:rsidRPr="00000000" w14:paraId="00000B54">
      <w:pPr>
        <w:pStyle w:val="Heading4"/>
        <w:rPr>
          <w:rFonts w:ascii="Times New Roman" w:cs="Times New Roman" w:eastAsia="Times New Roman" w:hAnsi="Times New Roman"/>
          <w:i w:val="0"/>
        </w:rPr>
      </w:pPr>
      <w:bookmarkStart w:colFirst="0" w:colLast="0" w:name="_heading=h.2d51dmb" w:id="203"/>
      <w:bookmarkEnd w:id="203"/>
      <w:r w:rsidDel="00000000" w:rsidR="00000000" w:rsidRPr="00000000">
        <w:rPr>
          <w:rFonts w:ascii="Times New Roman" w:cs="Times New Roman" w:eastAsia="Times New Roman" w:hAnsi="Times New Roman"/>
          <w:i w:val="0"/>
          <w:rtl w:val="0"/>
        </w:rPr>
        <w:t xml:space="preserve">2.5.1.20 Duyệt giảng viên hướng dẫn</w:t>
      </w:r>
    </w:p>
    <w:p w:rsidR="00000000" w:rsidDel="00000000" w:rsidP="00000000" w:rsidRDefault="00000000" w:rsidRPr="00000000" w14:paraId="00000B5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07769" cy="1635738"/>
            <wp:effectExtent b="0" l="0" r="0" t="0"/>
            <wp:docPr descr="A picture containing text&#10;&#10;Description automatically generated" id="140" name="image20.png"/>
            <a:graphic>
              <a:graphicData uri="http://schemas.openxmlformats.org/drawingml/2006/picture">
                <pic:pic>
                  <pic:nvPicPr>
                    <pic:cNvPr descr="A picture containing text&#10;&#10;Description automatically generated" id="0" name="image20.png"/>
                    <pic:cNvPicPr preferRelativeResize="0"/>
                  </pic:nvPicPr>
                  <pic:blipFill>
                    <a:blip r:embed="rId228"/>
                    <a:srcRect b="0" l="0" r="0" t="0"/>
                    <a:stretch>
                      <a:fillRect/>
                    </a:stretch>
                  </pic:blipFill>
                  <pic:spPr>
                    <a:xfrm>
                      <a:off x="0" y="0"/>
                      <a:ext cx="5707769" cy="1635738"/>
                    </a:xfrm>
                    <a:prstGeom prst="rect"/>
                    <a:ln/>
                  </pic:spPr>
                </pic:pic>
              </a:graphicData>
            </a:graphic>
          </wp:inline>
        </w:drawing>
      </w:r>
      <w:r w:rsidDel="00000000" w:rsidR="00000000" w:rsidRPr="00000000">
        <w:rPr>
          <w:rtl w:val="0"/>
        </w:rPr>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sabnu4" w:id="204"/>
      <w:bookmarkEnd w:id="20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2.81 Class analysis diagram duyệt giảng viên hướng dẫn</w:t>
      </w:r>
    </w:p>
    <w:p w:rsidR="00000000" w:rsidDel="00000000" w:rsidP="00000000" w:rsidRDefault="00000000" w:rsidRPr="00000000" w14:paraId="00000B57">
      <w:pPr>
        <w:pStyle w:val="Heading4"/>
        <w:rPr>
          <w:rFonts w:ascii="Times New Roman" w:cs="Times New Roman" w:eastAsia="Times New Roman" w:hAnsi="Times New Roman"/>
          <w:i w:val="0"/>
        </w:rPr>
      </w:pPr>
      <w:bookmarkStart w:colFirst="0" w:colLast="0" w:name="_heading=h.3c9z6hx" w:id="205"/>
      <w:bookmarkEnd w:id="205"/>
      <w:r w:rsidDel="00000000" w:rsidR="00000000" w:rsidRPr="00000000">
        <w:rPr>
          <w:rFonts w:ascii="Times New Roman" w:cs="Times New Roman" w:eastAsia="Times New Roman" w:hAnsi="Times New Roman"/>
          <w:i w:val="0"/>
          <w:rtl w:val="0"/>
        </w:rPr>
        <w:t xml:space="preserve">2.5.1.21 Phân công giảng viên hướng dẫn</w:t>
      </w:r>
    </w:p>
    <w:p w:rsidR="00000000" w:rsidDel="00000000" w:rsidP="00000000" w:rsidRDefault="00000000" w:rsidRPr="00000000" w14:paraId="00000B5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3466" cy="1534270"/>
            <wp:effectExtent b="0" l="0" r="0" t="0"/>
            <wp:docPr descr="A picture containing diagram&#10;&#10;Description automatically generated" id="141" name="image19.png"/>
            <a:graphic>
              <a:graphicData uri="http://schemas.openxmlformats.org/drawingml/2006/picture">
                <pic:pic>
                  <pic:nvPicPr>
                    <pic:cNvPr descr="A picture containing diagram&#10;&#10;Description automatically generated" id="0" name="image19.png"/>
                    <pic:cNvPicPr preferRelativeResize="0"/>
                  </pic:nvPicPr>
                  <pic:blipFill>
                    <a:blip r:embed="rId229"/>
                    <a:srcRect b="0" l="0" r="0" t="0"/>
                    <a:stretch>
                      <a:fillRect/>
                    </a:stretch>
                  </pic:blipFill>
                  <pic:spPr>
                    <a:xfrm>
                      <a:off x="0" y="0"/>
                      <a:ext cx="5683466" cy="1534270"/>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rf9gpq" w:id="206"/>
      <w:bookmarkEnd w:id="20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2.82 Class analysis diagram phân công giảng viên hướng dẫn</w:t>
      </w:r>
    </w:p>
    <w:p w:rsidR="00000000" w:rsidDel="00000000" w:rsidP="00000000" w:rsidRDefault="00000000" w:rsidRPr="00000000" w14:paraId="00000B5A">
      <w:pPr>
        <w:pStyle w:val="Heading4"/>
        <w:rPr>
          <w:rFonts w:ascii="Times New Roman" w:cs="Times New Roman" w:eastAsia="Times New Roman" w:hAnsi="Times New Roman"/>
          <w:i w:val="0"/>
        </w:rPr>
      </w:pPr>
      <w:bookmarkStart w:colFirst="0" w:colLast="0" w:name="_heading=h.4bewzdj" w:id="207"/>
      <w:bookmarkEnd w:id="207"/>
      <w:r w:rsidDel="00000000" w:rsidR="00000000" w:rsidRPr="00000000">
        <w:rPr>
          <w:rFonts w:ascii="Times New Roman" w:cs="Times New Roman" w:eastAsia="Times New Roman" w:hAnsi="Times New Roman"/>
          <w:i w:val="0"/>
          <w:rtl w:val="0"/>
        </w:rPr>
        <w:t xml:space="preserve">2.5.1.22 Tạo đợt đồ án</w:t>
      </w:r>
    </w:p>
    <w:p w:rsidR="00000000" w:rsidDel="00000000" w:rsidP="00000000" w:rsidRDefault="00000000" w:rsidRPr="00000000" w14:paraId="00000B5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91046" cy="1330606"/>
            <wp:effectExtent b="0" l="0" r="0" t="0"/>
            <wp:docPr descr="Text&#10;&#10;Description automatically generated" id="142" name="image30.png"/>
            <a:graphic>
              <a:graphicData uri="http://schemas.openxmlformats.org/drawingml/2006/picture">
                <pic:pic>
                  <pic:nvPicPr>
                    <pic:cNvPr descr="Text&#10;&#10;Description automatically generated" id="0" name="image30.png"/>
                    <pic:cNvPicPr preferRelativeResize="0"/>
                  </pic:nvPicPr>
                  <pic:blipFill>
                    <a:blip r:embed="rId230"/>
                    <a:srcRect b="0" l="0" r="0" t="0"/>
                    <a:stretch>
                      <a:fillRect/>
                    </a:stretch>
                  </pic:blipFill>
                  <pic:spPr>
                    <a:xfrm>
                      <a:off x="0" y="0"/>
                      <a:ext cx="5691046" cy="1330606"/>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qk79lc" w:id="208"/>
      <w:bookmarkEnd w:id="20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2.83 Class analysis diagram tạo đợt đồ án</w:t>
      </w:r>
    </w:p>
    <w:p w:rsidR="00000000" w:rsidDel="00000000" w:rsidP="00000000" w:rsidRDefault="00000000" w:rsidRPr="00000000" w14:paraId="00000B5D">
      <w:pPr>
        <w:pStyle w:val="Heading4"/>
        <w:rPr>
          <w:rFonts w:ascii="Times New Roman" w:cs="Times New Roman" w:eastAsia="Times New Roman" w:hAnsi="Times New Roman"/>
          <w:i w:val="0"/>
        </w:rPr>
      </w:pPr>
      <w:bookmarkStart w:colFirst="0" w:colLast="0" w:name="_heading=h.15phjt5" w:id="209"/>
      <w:bookmarkEnd w:id="209"/>
      <w:r w:rsidDel="00000000" w:rsidR="00000000" w:rsidRPr="00000000">
        <w:rPr>
          <w:rFonts w:ascii="Times New Roman" w:cs="Times New Roman" w:eastAsia="Times New Roman" w:hAnsi="Times New Roman"/>
          <w:i w:val="0"/>
          <w:rtl w:val="0"/>
        </w:rPr>
        <w:t xml:space="preserve">2.5.1.23 Cập nhập ngày bảo vệ</w:t>
      </w:r>
    </w:p>
    <w:p w:rsidR="00000000" w:rsidDel="00000000" w:rsidP="00000000" w:rsidRDefault="00000000" w:rsidRPr="00000000" w14:paraId="00000B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806247" cy="1217336"/>
            <wp:effectExtent b="0" l="0" r="0" t="0"/>
            <wp:docPr descr="Text&#10;&#10;Description automatically generated with medium confidence" id="143" name="image25.png"/>
            <a:graphic>
              <a:graphicData uri="http://schemas.openxmlformats.org/drawingml/2006/picture">
                <pic:pic>
                  <pic:nvPicPr>
                    <pic:cNvPr descr="Text&#10;&#10;Description automatically generated with medium confidence" id="0" name="image25.png"/>
                    <pic:cNvPicPr preferRelativeResize="0"/>
                  </pic:nvPicPr>
                  <pic:blipFill>
                    <a:blip r:embed="rId231"/>
                    <a:srcRect b="0" l="0" r="0" t="0"/>
                    <a:stretch>
                      <a:fillRect/>
                    </a:stretch>
                  </pic:blipFill>
                  <pic:spPr>
                    <a:xfrm>
                      <a:off x="0" y="0"/>
                      <a:ext cx="5806247" cy="1217336"/>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pp52gy" w:id="210"/>
      <w:bookmarkEnd w:id="21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2.84 Class analysis diagram cập nhật ngầy bảo vệ</w:t>
      </w:r>
    </w:p>
    <w:p w:rsidR="00000000" w:rsidDel="00000000" w:rsidP="00000000" w:rsidRDefault="00000000" w:rsidRPr="00000000" w14:paraId="00000B60">
      <w:pPr>
        <w:pStyle w:val="Heading4"/>
        <w:rPr>
          <w:rFonts w:ascii="Times New Roman" w:cs="Times New Roman" w:eastAsia="Times New Roman" w:hAnsi="Times New Roman"/>
          <w:i w:val="0"/>
        </w:rPr>
      </w:pPr>
      <w:bookmarkStart w:colFirst="0" w:colLast="0" w:name="_heading=h.24ufcor" w:id="211"/>
      <w:bookmarkEnd w:id="211"/>
      <w:r w:rsidDel="00000000" w:rsidR="00000000" w:rsidRPr="00000000">
        <w:rPr>
          <w:rFonts w:ascii="Times New Roman" w:cs="Times New Roman" w:eastAsia="Times New Roman" w:hAnsi="Times New Roman"/>
          <w:i w:val="0"/>
          <w:rtl w:val="0"/>
        </w:rPr>
        <w:t xml:space="preserve">2.5.1.24 Tạo tài khoản bộ môn</w:t>
      </w:r>
    </w:p>
    <w:p w:rsidR="00000000" w:rsidDel="00000000" w:rsidP="00000000" w:rsidRDefault="00000000" w:rsidRPr="00000000" w14:paraId="00000B6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462" cy="1119776"/>
            <wp:effectExtent b="0" l="0" r="0" t="0"/>
            <wp:docPr descr="A picture containing graphical user interface&#10;&#10;Description automatically generated" id="144" name="image28.png"/>
            <a:graphic>
              <a:graphicData uri="http://schemas.openxmlformats.org/drawingml/2006/picture">
                <pic:pic>
                  <pic:nvPicPr>
                    <pic:cNvPr descr="A picture containing graphical user interface&#10;&#10;Description automatically generated" id="0" name="image28.png"/>
                    <pic:cNvPicPr preferRelativeResize="0"/>
                  </pic:nvPicPr>
                  <pic:blipFill>
                    <a:blip r:embed="rId232"/>
                    <a:srcRect b="0" l="0" r="0" t="0"/>
                    <a:stretch>
                      <a:fillRect/>
                    </a:stretch>
                  </pic:blipFill>
                  <pic:spPr>
                    <a:xfrm>
                      <a:off x="0" y="0"/>
                      <a:ext cx="5688462" cy="1119776"/>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jzpmwk" w:id="212"/>
      <w:bookmarkEnd w:id="21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2.85 Class analysis diagram tạo tài khoản bộ môn</w:t>
      </w:r>
    </w:p>
    <w:p w:rsidR="00000000" w:rsidDel="00000000" w:rsidP="00000000" w:rsidRDefault="00000000" w:rsidRPr="00000000" w14:paraId="00000B63">
      <w:pPr>
        <w:pStyle w:val="Heading4"/>
        <w:rPr>
          <w:rFonts w:ascii="Times New Roman" w:cs="Times New Roman" w:eastAsia="Times New Roman" w:hAnsi="Times New Roman"/>
          <w:i w:val="0"/>
        </w:rPr>
      </w:pPr>
      <w:bookmarkStart w:colFirst="0" w:colLast="0" w:name="_heading=h.33zd5kd" w:id="213"/>
      <w:bookmarkEnd w:id="213"/>
      <w:r w:rsidDel="00000000" w:rsidR="00000000" w:rsidRPr="00000000">
        <w:rPr>
          <w:rFonts w:ascii="Times New Roman" w:cs="Times New Roman" w:eastAsia="Times New Roman" w:hAnsi="Times New Roman"/>
          <w:i w:val="0"/>
          <w:rtl w:val="0"/>
        </w:rPr>
        <w:t xml:space="preserve">2.5.1.25 Tạo tài khoản giảng viên</w:t>
      </w:r>
    </w:p>
    <w:p w:rsidR="00000000" w:rsidDel="00000000" w:rsidP="00000000" w:rsidRDefault="00000000" w:rsidRPr="00000000" w14:paraId="00000B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771981" cy="2343919"/>
            <wp:effectExtent b="0" l="0" r="0" t="0"/>
            <wp:docPr descr="A picture containing timeline&#10;&#10;Description automatically generated" id="145" name="image24.png"/>
            <a:graphic>
              <a:graphicData uri="http://schemas.openxmlformats.org/drawingml/2006/picture">
                <pic:pic>
                  <pic:nvPicPr>
                    <pic:cNvPr descr="A picture containing timeline&#10;&#10;Description automatically generated" id="0" name="image24.png"/>
                    <pic:cNvPicPr preferRelativeResize="0"/>
                  </pic:nvPicPr>
                  <pic:blipFill>
                    <a:blip r:embed="rId233"/>
                    <a:srcRect b="0" l="0" r="0" t="0"/>
                    <a:stretch>
                      <a:fillRect/>
                    </a:stretch>
                  </pic:blipFill>
                  <pic:spPr>
                    <a:xfrm>
                      <a:off x="0" y="0"/>
                      <a:ext cx="5771981" cy="2343919"/>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j4nfs6" w:id="214"/>
      <w:bookmarkEnd w:id="21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2.86 Class analysis diagram tạo tài khoản giảng viên</w:t>
      </w:r>
    </w:p>
    <w:p w:rsidR="00000000" w:rsidDel="00000000" w:rsidP="00000000" w:rsidRDefault="00000000" w:rsidRPr="00000000" w14:paraId="00000B66">
      <w:pPr>
        <w:pStyle w:val="Heading4"/>
        <w:rPr>
          <w:rFonts w:ascii="Times New Roman" w:cs="Times New Roman" w:eastAsia="Times New Roman" w:hAnsi="Times New Roman"/>
          <w:i w:val="0"/>
        </w:rPr>
      </w:pPr>
      <w:bookmarkStart w:colFirst="0" w:colLast="0" w:name="_heading=h.434ayfz" w:id="215"/>
      <w:bookmarkEnd w:id="215"/>
      <w:r w:rsidDel="00000000" w:rsidR="00000000" w:rsidRPr="00000000">
        <w:rPr>
          <w:rFonts w:ascii="Times New Roman" w:cs="Times New Roman" w:eastAsia="Times New Roman" w:hAnsi="Times New Roman"/>
          <w:i w:val="0"/>
          <w:rtl w:val="0"/>
        </w:rPr>
        <w:t xml:space="preserve">2.5.1.26 Tạo tài khoản sinh viên</w:t>
      </w:r>
    </w:p>
    <w:p w:rsidR="00000000" w:rsidDel="00000000" w:rsidP="00000000" w:rsidRDefault="00000000" w:rsidRPr="00000000" w14:paraId="00000B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2913111"/>
            <wp:effectExtent b="0" l="0" r="0" t="0"/>
            <wp:docPr descr="A picture containing diagram&#10;&#10;Description automatically generated" id="146" name="image29.png"/>
            <a:graphic>
              <a:graphicData uri="http://schemas.openxmlformats.org/drawingml/2006/picture">
                <pic:pic>
                  <pic:nvPicPr>
                    <pic:cNvPr descr="A picture containing diagram&#10;&#10;Description automatically generated" id="0" name="image29.png"/>
                    <pic:cNvPicPr preferRelativeResize="0"/>
                  </pic:nvPicPr>
                  <pic:blipFill>
                    <a:blip r:embed="rId234"/>
                    <a:srcRect b="0" l="0" r="0" t="0"/>
                    <a:stretch>
                      <a:fillRect/>
                    </a:stretch>
                  </pic:blipFill>
                  <pic:spPr>
                    <a:xfrm>
                      <a:off x="0" y="0"/>
                      <a:ext cx="5688965" cy="2913111"/>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i9l8ns" w:id="216"/>
      <w:bookmarkEnd w:id="21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2.87 Class analysis diagram tạo tài khoản sinh viên</w:t>
      </w:r>
    </w:p>
    <w:p w:rsidR="00000000" w:rsidDel="00000000" w:rsidP="00000000" w:rsidRDefault="00000000" w:rsidRPr="00000000" w14:paraId="00000B69">
      <w:pPr>
        <w:pStyle w:val="Heading4"/>
        <w:rPr>
          <w:rFonts w:ascii="Times New Roman" w:cs="Times New Roman" w:eastAsia="Times New Roman" w:hAnsi="Times New Roman"/>
          <w:i w:val="0"/>
        </w:rPr>
      </w:pPr>
      <w:bookmarkStart w:colFirst="0" w:colLast="0" w:name="_heading=h.xevivl" w:id="217"/>
      <w:bookmarkEnd w:id="217"/>
      <w:r w:rsidDel="00000000" w:rsidR="00000000" w:rsidRPr="00000000">
        <w:rPr>
          <w:rFonts w:ascii="Times New Roman" w:cs="Times New Roman" w:eastAsia="Times New Roman" w:hAnsi="Times New Roman"/>
          <w:i w:val="0"/>
          <w:rtl w:val="0"/>
        </w:rPr>
        <w:t xml:space="preserve">2.5.1.27 Xác nhận thông tin</w:t>
      </w:r>
    </w:p>
    <w:p w:rsidR="00000000" w:rsidDel="00000000" w:rsidP="00000000" w:rsidRDefault="00000000" w:rsidRPr="00000000" w14:paraId="00000B6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717989"/>
            <wp:effectExtent b="0" l="0" r="0" t="0"/>
            <wp:docPr descr="Text&#10;&#10;Description automatically generated with low confidence" id="147" name="image27.png"/>
            <a:graphic>
              <a:graphicData uri="http://schemas.openxmlformats.org/drawingml/2006/picture">
                <pic:pic>
                  <pic:nvPicPr>
                    <pic:cNvPr descr="Text&#10;&#10;Description automatically generated with low confidence" id="0" name="image27.png"/>
                    <pic:cNvPicPr preferRelativeResize="0"/>
                  </pic:nvPicPr>
                  <pic:blipFill>
                    <a:blip r:embed="rId235"/>
                    <a:srcRect b="0" l="0" r="0" t="0"/>
                    <a:stretch>
                      <a:fillRect/>
                    </a:stretch>
                  </pic:blipFill>
                  <pic:spPr>
                    <a:xfrm>
                      <a:off x="0" y="0"/>
                      <a:ext cx="5688965" cy="1717989"/>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hej1je" w:id="218"/>
      <w:bookmarkEnd w:id="2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2.88 Class analysis diagram xác nhận thông tin</w:t>
      </w:r>
    </w:p>
    <w:p w:rsidR="00000000" w:rsidDel="00000000" w:rsidP="00000000" w:rsidRDefault="00000000" w:rsidRPr="00000000" w14:paraId="00000B6C">
      <w:pPr>
        <w:pStyle w:val="Heading4"/>
        <w:rPr>
          <w:rFonts w:ascii="Times New Roman" w:cs="Times New Roman" w:eastAsia="Times New Roman" w:hAnsi="Times New Roman"/>
          <w:i w:val="0"/>
        </w:rPr>
      </w:pPr>
      <w:bookmarkStart w:colFirst="0" w:colLast="0" w:name="_heading=h.1wjtbr7" w:id="219"/>
      <w:bookmarkEnd w:id="219"/>
      <w:r w:rsidDel="00000000" w:rsidR="00000000" w:rsidRPr="00000000">
        <w:rPr>
          <w:rFonts w:ascii="Times New Roman" w:cs="Times New Roman" w:eastAsia="Times New Roman" w:hAnsi="Times New Roman"/>
          <w:i w:val="0"/>
          <w:rtl w:val="0"/>
        </w:rPr>
        <w:t xml:space="preserve">2.5.1.28 Gửi kết quả</w:t>
      </w:r>
    </w:p>
    <w:p w:rsidR="00000000" w:rsidDel="00000000" w:rsidP="00000000" w:rsidRDefault="00000000" w:rsidRPr="00000000" w14:paraId="00000B6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114300" distT="114300" distL="114300" distR="114300">
            <wp:extent cx="5688965" cy="1809448"/>
            <wp:effectExtent b="0" l="0" r="0" t="0"/>
            <wp:docPr descr="Text&#10;&#10;Description automatically generated with medium confidence" id="128" name="image6.png"/>
            <a:graphic>
              <a:graphicData uri="http://schemas.openxmlformats.org/drawingml/2006/picture">
                <pic:pic>
                  <pic:nvPicPr>
                    <pic:cNvPr descr="Text&#10;&#10;Description automatically generated with medium confidence" id="0" name="image6.png"/>
                    <pic:cNvPicPr preferRelativeResize="0"/>
                  </pic:nvPicPr>
                  <pic:blipFill>
                    <a:blip r:embed="rId236"/>
                    <a:srcRect b="0" l="0" r="0" t="0"/>
                    <a:stretch>
                      <a:fillRect/>
                    </a:stretch>
                  </pic:blipFill>
                  <pic:spPr>
                    <a:xfrm>
                      <a:off x="0" y="0"/>
                      <a:ext cx="5688965" cy="1809448"/>
                    </a:xfrm>
                    <a:prstGeom prst="rect"/>
                    <a:ln/>
                  </pic:spPr>
                </pic:pic>
              </a:graphicData>
            </a:graphic>
          </wp:inline>
        </w:drawing>
      </w:r>
      <w:r w:rsidDel="00000000" w:rsidR="00000000" w:rsidRPr="00000000">
        <w:rPr>
          <w:rtl w:val="0"/>
        </w:rPr>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gjguf0" w:id="220"/>
      <w:bookmarkEnd w:id="2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2.89 Class analysis diagram gửi kết quả</w:t>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vor4mt" w:id="221"/>
      <w:bookmarkEnd w:id="2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2.5.2 Class diagram</w:t>
      </w:r>
    </w:p>
    <w:p w:rsidR="00000000" w:rsidDel="00000000" w:rsidP="00000000" w:rsidRDefault="00000000" w:rsidRPr="00000000" w14:paraId="00000B7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8293691" cy="5577537"/>
            <wp:effectExtent b="0" l="0" r="0" t="0"/>
            <wp:docPr descr="Không có mô tả." id="129" name="image3.png"/>
            <a:graphic>
              <a:graphicData uri="http://schemas.openxmlformats.org/drawingml/2006/picture">
                <pic:pic>
                  <pic:nvPicPr>
                    <pic:cNvPr descr="Không có mô tả." id="0" name="image3.png"/>
                    <pic:cNvPicPr preferRelativeResize="0"/>
                  </pic:nvPicPr>
                  <pic:blipFill>
                    <a:blip r:embed="rId237"/>
                    <a:srcRect b="0" l="0" r="0" t="0"/>
                    <a:stretch>
                      <a:fillRect/>
                    </a:stretch>
                  </pic:blipFill>
                  <pic:spPr>
                    <a:xfrm rot="16200000">
                      <a:off x="0" y="0"/>
                      <a:ext cx="8293691" cy="5577537"/>
                    </a:xfrm>
                    <a:prstGeom prst="rect"/>
                    <a:ln/>
                  </pic:spPr>
                </pic:pic>
              </a:graphicData>
            </a:graphic>
          </wp:inline>
        </w:drawing>
      </w:r>
      <w:r w:rsidDel="00000000" w:rsidR="00000000" w:rsidRPr="00000000">
        <w:rPr>
          <w:rtl w:val="0"/>
        </w:rPr>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au1eum" w:id="222"/>
      <w:bookmarkEnd w:id="22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2.90 Class diagram</w:t>
      </w:r>
    </w:p>
    <w:p w:rsidR="00000000" w:rsidDel="00000000" w:rsidP="00000000" w:rsidRDefault="00000000" w:rsidRPr="00000000" w14:paraId="00000B72">
      <w:pPr>
        <w:pStyle w:val="Heading1"/>
        <w:numPr>
          <w:ilvl w:val="0"/>
          <w:numId w:val="13"/>
        </w:numPr>
        <w:ind w:left="0" w:firstLine="0"/>
        <w:rPr/>
      </w:pPr>
      <w:bookmarkStart w:colFirst="0" w:colLast="0" w:name="_heading=h.3utoxif" w:id="223"/>
      <w:bookmarkEnd w:id="223"/>
      <w:r w:rsidDel="00000000" w:rsidR="00000000" w:rsidRPr="00000000">
        <w:rPr>
          <w:rtl w:val="0"/>
        </w:rPr>
        <w:t xml:space="preserve">Lập trình</w:t>
      </w:r>
    </w:p>
    <w:p w:rsidR="00000000" w:rsidDel="00000000" w:rsidP="00000000" w:rsidRDefault="00000000" w:rsidRPr="00000000" w14:paraId="00000B73">
      <w:pPr>
        <w:pStyle w:val="Heading2"/>
        <w:ind w:left="718" w:hanging="576"/>
        <w:rPr>
          <w:color w:val="0000ff"/>
          <w:u w:val="single"/>
        </w:rPr>
      </w:pPr>
      <w:bookmarkStart w:colFirst="0" w:colLast="0" w:name="_heading=h.29yz7q8" w:id="224"/>
      <w:bookmarkEnd w:id="224"/>
      <w:r w:rsidDel="00000000" w:rsidR="00000000" w:rsidRPr="00000000">
        <w:rPr>
          <w:rtl w:val="0"/>
        </w:rPr>
        <w:t xml:space="preserve">Đường dẫn trang web: </w:t>
      </w:r>
      <w:hyperlink r:id="rId238">
        <w:r w:rsidDel="00000000" w:rsidR="00000000" w:rsidRPr="00000000">
          <w:rPr>
            <w:color w:val="0000ff"/>
            <w:u w:val="single"/>
            <w:rtl w:val="0"/>
          </w:rPr>
          <w:t xml:space="preserve">https://doantotnghiep.tlu.shinchoku.dev/</w:t>
        </w:r>
      </w:hyperlink>
      <w:r w:rsidDel="00000000" w:rsidR="00000000" w:rsidRPr="00000000">
        <w:rPr>
          <w:rtl w:val="0"/>
        </w:rPr>
      </w:r>
    </w:p>
    <w:p w:rsidR="00000000" w:rsidDel="00000000" w:rsidP="00000000" w:rsidRDefault="00000000" w:rsidRPr="00000000" w14:paraId="00000B74">
      <w:pPr>
        <w:pStyle w:val="Heading2"/>
        <w:ind w:left="718" w:hanging="576"/>
        <w:rPr>
          <w:color w:val="0000ff"/>
          <w:u w:val="single"/>
        </w:rPr>
      </w:pPr>
      <w:bookmarkStart w:colFirst="0" w:colLast="0" w:name="_heading=h.p49hy1" w:id="225"/>
      <w:bookmarkEnd w:id="225"/>
      <w:r w:rsidDel="00000000" w:rsidR="00000000" w:rsidRPr="00000000">
        <w:rPr>
          <w:rtl w:val="0"/>
        </w:rPr>
        <w:t xml:space="preserve">Đường dẫn mã nguồn:</w:t>
      </w:r>
      <w:hyperlink r:id="rId239">
        <w:r w:rsidDel="00000000" w:rsidR="00000000" w:rsidRPr="00000000">
          <w:rPr>
            <w:color w:val="0000ff"/>
            <w:u w:val="single"/>
            <w:rtl w:val="0"/>
          </w:rPr>
          <w:t xml:space="preserve">https://github.com/realShinchoku/GraduationProjectMS</w:t>
        </w:r>
      </w:hyperlink>
      <w:r w:rsidDel="00000000" w:rsidR="00000000" w:rsidRPr="00000000">
        <w:rPr>
          <w:rtl w:val="0"/>
        </w:rPr>
      </w:r>
    </w:p>
    <w:p w:rsidR="00000000" w:rsidDel="00000000" w:rsidP="00000000" w:rsidRDefault="00000000" w:rsidRPr="00000000" w14:paraId="00000B75">
      <w:pPr>
        <w:pStyle w:val="Heading2"/>
        <w:numPr>
          <w:ilvl w:val="1"/>
          <w:numId w:val="13"/>
        </w:numPr>
        <w:ind w:left="718" w:hanging="576"/>
        <w:rPr/>
      </w:pPr>
      <w:bookmarkStart w:colFirst="0" w:colLast="0" w:name="_heading=h.393x0lu" w:id="226"/>
      <w:bookmarkEnd w:id="226"/>
      <w:r w:rsidDel="00000000" w:rsidR="00000000" w:rsidRPr="00000000">
        <w:rPr>
          <w:rtl w:val="0"/>
        </w:rPr>
        <w:t xml:space="preserve">Thiết kế cơ sở dữ liệu</w:t>
      </w:r>
    </w:p>
    <w:p w:rsidR="00000000" w:rsidDel="00000000" w:rsidP="00000000" w:rsidRDefault="00000000" w:rsidRPr="00000000" w14:paraId="00000B76">
      <w:pPr>
        <w:pStyle w:val="Heading3"/>
        <w:numPr>
          <w:ilvl w:val="2"/>
          <w:numId w:val="13"/>
        </w:numPr>
        <w:ind w:left="720" w:hanging="720"/>
        <w:rPr/>
      </w:pPr>
      <w:bookmarkStart w:colFirst="0" w:colLast="0" w:name="_heading=h.1o97atn" w:id="227"/>
      <w:bookmarkEnd w:id="227"/>
      <w:r w:rsidDel="00000000" w:rsidR="00000000" w:rsidRPr="00000000">
        <w:rPr>
          <w:rtl w:val="0"/>
        </w:rPr>
        <w:t xml:space="preserve">Sơ đồ cơ sở dữ liệu</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27900" cy="6743700"/>
                <wp:effectExtent b="0" l="0" r="0" t="0"/>
                <wp:docPr id="38" name=""/>
                <a:graphic>
                  <a:graphicData uri="http://schemas.microsoft.com/office/word/2010/wordprocessingShape">
                    <wps:wsp>
                      <wps:cNvSpPr/>
                      <wps:cNvPr id="39" name="Shape 39"/>
                      <wps:spPr>
                        <a:xfrm>
                          <a:off x="2536813" y="412913"/>
                          <a:ext cx="5618375" cy="673417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3. SEQ Hình \* ARABIC \s 1 1 Database tổng quan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27900" cy="6743700"/>
                <wp:effectExtent b="0" l="0" r="0" t="0"/>
                <wp:docPr id="38" name="image101.png"/>
                <a:graphic>
                  <a:graphicData uri="http://schemas.openxmlformats.org/drawingml/2006/picture">
                    <pic:pic>
                      <pic:nvPicPr>
                        <pic:cNvPr id="0" name="image101.png"/>
                        <pic:cNvPicPr preferRelativeResize="0"/>
                      </pic:nvPicPr>
                      <pic:blipFill>
                        <a:blip r:embed="rId240"/>
                        <a:srcRect/>
                        <a:stretch>
                          <a:fillRect/>
                        </a:stretch>
                      </pic:blipFill>
                      <pic:spPr>
                        <a:xfrm>
                          <a:off x="0" y="0"/>
                          <a:ext cx="5627900" cy="674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78">
      <w:pPr>
        <w:pStyle w:val="Heading3"/>
        <w:numPr>
          <w:ilvl w:val="2"/>
          <w:numId w:val="13"/>
        </w:numPr>
        <w:ind w:left="720" w:hanging="720"/>
        <w:rPr/>
      </w:pPr>
      <w:bookmarkStart w:colFirst="0" w:colLast="0" w:name="_heading=h.488uthg" w:id="228"/>
      <w:bookmarkEnd w:id="228"/>
      <w:r w:rsidDel="00000000" w:rsidR="00000000" w:rsidRPr="00000000">
        <w:rPr>
          <w:rtl w:val="0"/>
        </w:rPr>
        <w:t xml:space="preserve">Mô tả chi tiết các thực thể</w:t>
      </w:r>
    </w:p>
    <w:p w:rsidR="00000000" w:rsidDel="00000000" w:rsidP="00000000" w:rsidRDefault="00000000" w:rsidRPr="00000000" w14:paraId="00000B79">
      <w:pPr>
        <w:pStyle w:val="Heading4"/>
        <w:numPr>
          <w:ilvl w:val="3"/>
          <w:numId w:val="13"/>
        </w:numPr>
        <w:ind w:left="864" w:hanging="864"/>
        <w:rPr/>
      </w:pPr>
      <w:bookmarkStart w:colFirst="0" w:colLast="0" w:name="_heading=h.2ne53p9" w:id="229"/>
      <w:bookmarkEnd w:id="229"/>
      <w:r w:rsidDel="00000000" w:rsidR="00000000" w:rsidRPr="00000000">
        <w:rPr>
          <w:rtl w:val="0"/>
        </w:rPr>
        <w:t xml:space="preserve">GraduationProjectReports</w:t>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741670" cy="2405883"/>
                <wp:effectExtent b="0" l="0" r="0" t="0"/>
                <wp:docPr id="40" name=""/>
                <a:graphic>
                  <a:graphicData uri="http://schemas.microsoft.com/office/word/2010/wordprocessingShape">
                    <wps:wsp>
                      <wps:cNvSpPr/>
                      <wps:cNvPr id="41" name="Shape 41"/>
                      <wps:spPr>
                        <a:xfrm>
                          <a:off x="2479928" y="2581821"/>
                          <a:ext cx="5732145" cy="2396358"/>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1 GraduationProjectReport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41670" cy="2405883"/>
                <wp:effectExtent b="0" l="0" r="0" t="0"/>
                <wp:docPr id="40" name="image103.png"/>
                <a:graphic>
                  <a:graphicData uri="http://schemas.openxmlformats.org/drawingml/2006/picture">
                    <pic:pic>
                      <pic:nvPicPr>
                        <pic:cNvPr id="0" name="image103.png"/>
                        <pic:cNvPicPr preferRelativeResize="0"/>
                      </pic:nvPicPr>
                      <pic:blipFill>
                        <a:blip r:embed="rId241"/>
                        <a:srcRect/>
                        <a:stretch>
                          <a:fillRect/>
                        </a:stretch>
                      </pic:blipFill>
                      <pic:spPr>
                        <a:xfrm>
                          <a:off x="0" y="0"/>
                          <a:ext cx="5741670" cy="24058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7B">
      <w:pPr>
        <w:pStyle w:val="Heading4"/>
        <w:numPr>
          <w:ilvl w:val="3"/>
          <w:numId w:val="13"/>
        </w:numPr>
        <w:ind w:left="864" w:hanging="864"/>
        <w:rPr/>
      </w:pPr>
      <w:bookmarkStart w:colFirst="0" w:colLast="0" w:name="_heading=h.12jfdx2" w:id="230"/>
      <w:bookmarkEnd w:id="230"/>
      <w:r w:rsidDel="00000000" w:rsidR="00000000" w:rsidRPr="00000000">
        <w:rPr>
          <w:rtl w:val="0"/>
        </w:rPr>
        <w:t xml:space="preserve">Roles</w:t>
      </w:r>
    </w:p>
    <w:p w:rsidR="00000000" w:rsidDel="00000000" w:rsidP="00000000" w:rsidRDefault="00000000" w:rsidRPr="00000000" w14:paraId="00000B7C">
      <w:pPr>
        <w:rPr/>
      </w:pPr>
      <w:r w:rsidDel="00000000" w:rsidR="00000000" w:rsidRPr="00000000">
        <w:rPr/>
        <mc:AlternateContent>
          <mc:Choice Requires="wpg">
            <w:drawing>
              <wp:inline distB="0" distT="0" distL="0" distR="0">
                <wp:extent cx="5795645" cy="3516296"/>
                <wp:effectExtent b="0" l="0" r="0" t="0"/>
                <wp:docPr id="37" name=""/>
                <a:graphic>
                  <a:graphicData uri="http://schemas.microsoft.com/office/word/2010/wordprocessingShape">
                    <wps:wsp>
                      <wps:cNvSpPr/>
                      <wps:cNvPr id="38" name="Shape 38"/>
                      <wps:spPr>
                        <a:xfrm>
                          <a:off x="2452940" y="2026615"/>
                          <a:ext cx="5786120" cy="3506771"/>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2 Roles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95645" cy="3516296"/>
                <wp:effectExtent b="0" l="0" r="0" t="0"/>
                <wp:docPr id="37" name="image100.png"/>
                <a:graphic>
                  <a:graphicData uri="http://schemas.openxmlformats.org/drawingml/2006/picture">
                    <pic:pic>
                      <pic:nvPicPr>
                        <pic:cNvPr id="0" name="image100.png"/>
                        <pic:cNvPicPr preferRelativeResize="0"/>
                      </pic:nvPicPr>
                      <pic:blipFill>
                        <a:blip r:embed="rId242"/>
                        <a:srcRect/>
                        <a:stretch>
                          <a:fillRect/>
                        </a:stretch>
                      </pic:blipFill>
                      <pic:spPr>
                        <a:xfrm>
                          <a:off x="0" y="0"/>
                          <a:ext cx="5795645" cy="3516296"/>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B7D">
      <w:pPr>
        <w:pStyle w:val="Heading4"/>
        <w:numPr>
          <w:ilvl w:val="3"/>
          <w:numId w:val="13"/>
        </w:numPr>
        <w:ind w:left="864" w:hanging="864"/>
        <w:rPr/>
      </w:pPr>
      <w:bookmarkStart w:colFirst="0" w:colLast="0" w:name="_heading=h.3mj2wkv" w:id="231"/>
      <w:bookmarkEnd w:id="231"/>
      <w:r w:rsidDel="00000000" w:rsidR="00000000" w:rsidRPr="00000000">
        <w:rPr>
          <w:rtl w:val="0"/>
        </w:rPr>
        <w:t xml:space="preserve">Users</w:t>
      </w:r>
    </w:p>
    <w:p w:rsidR="00000000" w:rsidDel="00000000" w:rsidP="00000000" w:rsidRDefault="00000000" w:rsidRPr="00000000" w14:paraId="00000B7E">
      <w:pPr>
        <w:rPr/>
      </w:pPr>
      <w:r w:rsidDel="00000000" w:rsidR="00000000" w:rsidRPr="00000000">
        <w:rPr/>
        <mc:AlternateContent>
          <mc:Choice Requires="wpg">
            <w:drawing>
              <wp:inline distB="0" distT="0" distL="0" distR="0">
                <wp:extent cx="5781675" cy="7029450"/>
                <wp:effectExtent b="0" l="0" r="0" t="0"/>
                <wp:docPr id="78" name=""/>
                <a:graphic>
                  <a:graphicData uri="http://schemas.microsoft.com/office/word/2010/wordprocessingShape">
                    <wps:wsp>
                      <wps:cNvSpPr/>
                      <wps:cNvPr id="79" name="Shape 79"/>
                      <wps:spPr>
                        <a:xfrm>
                          <a:off x="2459925" y="270038"/>
                          <a:ext cx="5772150" cy="7019925"/>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3 Users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81675" cy="7029450"/>
                <wp:effectExtent b="0" l="0" r="0" t="0"/>
                <wp:docPr id="78" name="image141.png"/>
                <a:graphic>
                  <a:graphicData uri="http://schemas.openxmlformats.org/drawingml/2006/picture">
                    <pic:pic>
                      <pic:nvPicPr>
                        <pic:cNvPr id="0" name="image141.png"/>
                        <pic:cNvPicPr preferRelativeResize="0"/>
                      </pic:nvPicPr>
                      <pic:blipFill>
                        <a:blip r:embed="rId243"/>
                        <a:srcRect/>
                        <a:stretch>
                          <a:fillRect/>
                        </a:stretch>
                      </pic:blipFill>
                      <pic:spPr>
                        <a:xfrm>
                          <a:off x="0" y="0"/>
                          <a:ext cx="5781675" cy="7029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7F">
      <w:pPr>
        <w:pStyle w:val="Heading4"/>
        <w:numPr>
          <w:ilvl w:val="3"/>
          <w:numId w:val="13"/>
        </w:numPr>
        <w:ind w:left="864" w:hanging="864"/>
        <w:rPr/>
      </w:pPr>
      <w:bookmarkStart w:colFirst="0" w:colLast="0" w:name="_heading=h.21od6so" w:id="232"/>
      <w:bookmarkEnd w:id="232"/>
      <w:r w:rsidDel="00000000" w:rsidR="00000000" w:rsidRPr="00000000">
        <w:rPr>
          <w:rtl w:val="0"/>
        </w:rPr>
        <w:t xml:space="preserve">Faculties</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819775" cy="1357558"/>
                <wp:effectExtent b="0" l="0" r="0" t="0"/>
                <wp:docPr id="79" name=""/>
                <a:graphic>
                  <a:graphicData uri="http://schemas.microsoft.com/office/word/2010/wordprocessingShape">
                    <wps:wsp>
                      <wps:cNvSpPr/>
                      <wps:cNvPr id="80" name="Shape 80"/>
                      <wps:spPr>
                        <a:xfrm>
                          <a:off x="2440875" y="3105984"/>
                          <a:ext cx="5810250" cy="1348033"/>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4 Faculties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19775" cy="1357558"/>
                <wp:effectExtent b="0" l="0" r="0" t="0"/>
                <wp:docPr id="79" name="image142.png"/>
                <a:graphic>
                  <a:graphicData uri="http://schemas.openxmlformats.org/drawingml/2006/picture">
                    <pic:pic>
                      <pic:nvPicPr>
                        <pic:cNvPr id="0" name="image142.png"/>
                        <pic:cNvPicPr preferRelativeResize="0"/>
                      </pic:nvPicPr>
                      <pic:blipFill>
                        <a:blip r:embed="rId244"/>
                        <a:srcRect/>
                        <a:stretch>
                          <a:fillRect/>
                        </a:stretch>
                      </pic:blipFill>
                      <pic:spPr>
                        <a:xfrm>
                          <a:off x="0" y="0"/>
                          <a:ext cx="5819775" cy="13575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1">
      <w:pPr>
        <w:pStyle w:val="Heading4"/>
        <w:numPr>
          <w:ilvl w:val="3"/>
          <w:numId w:val="13"/>
        </w:numPr>
        <w:ind w:left="864" w:hanging="864"/>
        <w:rPr/>
      </w:pPr>
      <w:bookmarkStart w:colFirst="0" w:colLast="0" w:name="_heading=h.gtnh0h" w:id="233"/>
      <w:bookmarkEnd w:id="233"/>
      <w:r w:rsidDel="00000000" w:rsidR="00000000" w:rsidRPr="00000000">
        <w:rPr>
          <w:rtl w:val="0"/>
        </w:rPr>
        <w:t xml:space="preserve">UserRoles</w:t>
      </w:r>
    </w:p>
    <w:p w:rsidR="00000000" w:rsidDel="00000000" w:rsidP="00000000" w:rsidRDefault="00000000" w:rsidRPr="00000000" w14:paraId="00000B82">
      <w:pPr>
        <w:rPr/>
      </w:pPr>
      <w:r w:rsidDel="00000000" w:rsidR="00000000" w:rsidRPr="00000000">
        <w:rPr/>
        <mc:AlternateContent>
          <mc:Choice Requires="wpg">
            <w:drawing>
              <wp:inline distB="0" distT="0" distL="0" distR="0">
                <wp:extent cx="5922645" cy="1419225"/>
                <wp:effectExtent b="0" l="0" r="0" t="0"/>
                <wp:docPr id="76" name=""/>
                <a:graphic>
                  <a:graphicData uri="http://schemas.microsoft.com/office/word/2010/wordprocessingShape">
                    <wps:wsp>
                      <wps:cNvSpPr/>
                      <wps:cNvPr id="77" name="Shape 77"/>
                      <wps:spPr>
                        <a:xfrm>
                          <a:off x="2389440" y="3075150"/>
                          <a:ext cx="5913120" cy="140970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5 UserRoles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22645" cy="1419225"/>
                <wp:effectExtent b="0" l="0" r="0" t="0"/>
                <wp:docPr id="76" name="image139.png"/>
                <a:graphic>
                  <a:graphicData uri="http://schemas.openxmlformats.org/drawingml/2006/picture">
                    <pic:pic>
                      <pic:nvPicPr>
                        <pic:cNvPr id="0" name="image139.png"/>
                        <pic:cNvPicPr preferRelativeResize="0"/>
                      </pic:nvPicPr>
                      <pic:blipFill>
                        <a:blip r:embed="rId245"/>
                        <a:srcRect/>
                        <a:stretch>
                          <a:fillRect/>
                        </a:stretch>
                      </pic:blipFill>
                      <pic:spPr>
                        <a:xfrm>
                          <a:off x="0" y="0"/>
                          <a:ext cx="5922645"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3">
      <w:pPr>
        <w:pStyle w:val="Heading4"/>
        <w:numPr>
          <w:ilvl w:val="3"/>
          <w:numId w:val="13"/>
        </w:numPr>
        <w:ind w:left="864" w:hanging="864"/>
        <w:rPr/>
      </w:pPr>
      <w:bookmarkStart w:colFirst="0" w:colLast="0" w:name="_heading=h.30tazoa" w:id="234"/>
      <w:bookmarkEnd w:id="234"/>
      <w:r w:rsidDel="00000000" w:rsidR="00000000" w:rsidRPr="00000000">
        <w:rPr>
          <w:rtl w:val="0"/>
        </w:rPr>
        <w:t xml:space="preserve">DepartmentSubjects</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6049645" cy="1428750"/>
                <wp:effectExtent b="0" l="0" r="0" t="0"/>
                <wp:docPr id="77" name=""/>
                <a:graphic>
                  <a:graphicData uri="http://schemas.microsoft.com/office/word/2010/wordprocessingShape">
                    <wps:wsp>
                      <wps:cNvSpPr/>
                      <wps:cNvPr id="78" name="Shape 78"/>
                      <wps:spPr>
                        <a:xfrm>
                          <a:off x="2325940" y="3070388"/>
                          <a:ext cx="6040120" cy="1419225"/>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6 DepartmentSubjects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049645" cy="1428750"/>
                <wp:effectExtent b="0" l="0" r="0" t="0"/>
                <wp:docPr id="77" name="image140.png"/>
                <a:graphic>
                  <a:graphicData uri="http://schemas.openxmlformats.org/drawingml/2006/picture">
                    <pic:pic>
                      <pic:nvPicPr>
                        <pic:cNvPr id="0" name="image140.png"/>
                        <pic:cNvPicPr preferRelativeResize="0"/>
                      </pic:nvPicPr>
                      <pic:blipFill>
                        <a:blip r:embed="rId246"/>
                        <a:srcRect/>
                        <a:stretch>
                          <a:fillRect/>
                        </a:stretch>
                      </pic:blipFill>
                      <pic:spPr>
                        <a:xfrm>
                          <a:off x="0" y="0"/>
                          <a:ext cx="6049645" cy="1428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5">
      <w:pPr>
        <w:pStyle w:val="Heading4"/>
        <w:numPr>
          <w:ilvl w:val="3"/>
          <w:numId w:val="13"/>
        </w:numPr>
        <w:ind w:left="864" w:hanging="864"/>
        <w:rPr/>
      </w:pPr>
      <w:bookmarkStart w:colFirst="0" w:colLast="0" w:name="_heading=h.1fyl9w3" w:id="235"/>
      <w:bookmarkEnd w:id="235"/>
      <w:r w:rsidDel="00000000" w:rsidR="00000000" w:rsidRPr="00000000">
        <w:rPr>
          <w:rtl w:val="0"/>
        </w:rPr>
        <w:t xml:space="preserve">Lecturers</w:t>
      </w:r>
    </w:p>
    <w:p w:rsidR="00000000" w:rsidDel="00000000" w:rsidP="00000000" w:rsidRDefault="00000000" w:rsidRPr="00000000" w14:paraId="00000B86">
      <w:pPr>
        <w:rPr/>
      </w:pPr>
      <w:r w:rsidDel="00000000" w:rsidR="00000000" w:rsidRPr="00000000">
        <w:rPr/>
        <mc:AlternateContent>
          <mc:Choice Requires="wpg">
            <w:drawing>
              <wp:inline distB="0" distT="0" distL="0" distR="0">
                <wp:extent cx="6100445" cy="2432213"/>
                <wp:effectExtent b="0" l="0" r="0" t="0"/>
                <wp:docPr id="74" name=""/>
                <a:graphic>
                  <a:graphicData uri="http://schemas.microsoft.com/office/word/2010/wordprocessingShape">
                    <wps:wsp>
                      <wps:cNvSpPr/>
                      <wps:cNvPr id="75" name="Shape 75"/>
                      <wps:spPr>
                        <a:xfrm>
                          <a:off x="2300540" y="2568656"/>
                          <a:ext cx="6090920" cy="2422688"/>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7 Lectures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100445" cy="2432213"/>
                <wp:effectExtent b="0" l="0" r="0" t="0"/>
                <wp:docPr id="74" name="image137.png"/>
                <a:graphic>
                  <a:graphicData uri="http://schemas.openxmlformats.org/drawingml/2006/picture">
                    <pic:pic>
                      <pic:nvPicPr>
                        <pic:cNvPr id="0" name="image137.png"/>
                        <pic:cNvPicPr preferRelativeResize="0"/>
                      </pic:nvPicPr>
                      <pic:blipFill>
                        <a:blip r:embed="rId247"/>
                        <a:srcRect/>
                        <a:stretch>
                          <a:fillRect/>
                        </a:stretch>
                      </pic:blipFill>
                      <pic:spPr>
                        <a:xfrm>
                          <a:off x="0" y="0"/>
                          <a:ext cx="6100445" cy="24322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7">
      <w:pPr>
        <w:pStyle w:val="Heading4"/>
        <w:numPr>
          <w:ilvl w:val="3"/>
          <w:numId w:val="13"/>
        </w:numPr>
        <w:ind w:left="864" w:hanging="864"/>
        <w:rPr/>
      </w:pPr>
      <w:bookmarkStart w:colFirst="0" w:colLast="0" w:name="_heading=h.3zy8sjw" w:id="236"/>
      <w:bookmarkEnd w:id="236"/>
      <w:r w:rsidDel="00000000" w:rsidR="00000000" w:rsidRPr="00000000">
        <w:rPr>
          <w:rtl w:val="0"/>
        </w:rPr>
        <w:t xml:space="preserve">GraduationProjects</w:t>
      </w:r>
    </w:p>
    <w:p w:rsidR="00000000" w:rsidDel="00000000" w:rsidP="00000000" w:rsidRDefault="00000000" w:rsidRPr="00000000" w14:paraId="00000B88">
      <w:pPr>
        <w:spacing w:after="200" w:lineRule="auto"/>
        <w:rPr/>
      </w:pPr>
      <w:r w:rsidDel="00000000" w:rsidR="00000000" w:rsidRPr="00000000">
        <w:rPr/>
        <mc:AlternateContent>
          <mc:Choice Requires="wpg">
            <w:drawing>
              <wp:inline distB="0" distT="0" distL="0" distR="0">
                <wp:extent cx="5934075" cy="2639603"/>
                <wp:effectExtent b="0" l="0" r="0" t="0"/>
                <wp:docPr id="75" name=""/>
                <a:graphic>
                  <a:graphicData uri="http://schemas.microsoft.com/office/word/2010/wordprocessingShape">
                    <wps:wsp>
                      <wps:cNvSpPr/>
                      <wps:cNvPr id="76" name="Shape 76"/>
                      <wps:spPr>
                        <a:xfrm>
                          <a:off x="2383725" y="2464961"/>
                          <a:ext cx="5924550" cy="2630078"/>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8 GraduationProjects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34075" cy="2639603"/>
                <wp:effectExtent b="0" l="0" r="0" t="0"/>
                <wp:docPr id="75" name="image138.png"/>
                <a:graphic>
                  <a:graphicData uri="http://schemas.openxmlformats.org/drawingml/2006/picture">
                    <pic:pic>
                      <pic:nvPicPr>
                        <pic:cNvPr id="0" name="image138.png"/>
                        <pic:cNvPicPr preferRelativeResize="0"/>
                      </pic:nvPicPr>
                      <pic:blipFill>
                        <a:blip r:embed="rId248"/>
                        <a:srcRect/>
                        <a:stretch>
                          <a:fillRect/>
                        </a:stretch>
                      </pic:blipFill>
                      <pic:spPr>
                        <a:xfrm>
                          <a:off x="0" y="0"/>
                          <a:ext cx="5934075" cy="26396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9">
      <w:pPr>
        <w:pStyle w:val="Heading4"/>
        <w:numPr>
          <w:ilvl w:val="3"/>
          <w:numId w:val="13"/>
        </w:numPr>
        <w:ind w:left="864" w:hanging="864"/>
        <w:rPr/>
      </w:pPr>
      <w:bookmarkStart w:colFirst="0" w:colLast="0" w:name="_heading=h.2f3j2rp" w:id="237"/>
      <w:bookmarkEnd w:id="237"/>
      <w:r w:rsidDel="00000000" w:rsidR="00000000" w:rsidRPr="00000000">
        <w:rPr>
          <w:rtl w:val="0"/>
        </w:rPr>
        <w:t xml:space="preserve">Students</w:t>
      </w:r>
    </w:p>
    <w:p w:rsidR="00000000" w:rsidDel="00000000" w:rsidP="00000000" w:rsidRDefault="00000000" w:rsidRPr="00000000" w14:paraId="00000B8A">
      <w:pPr>
        <w:rPr/>
      </w:pPr>
      <w:r w:rsidDel="00000000" w:rsidR="00000000" w:rsidRPr="00000000">
        <w:rPr/>
        <mc:AlternateContent>
          <mc:Choice Requires="wpg">
            <w:drawing>
              <wp:inline distB="0" distT="0" distL="0" distR="0">
                <wp:extent cx="5458218" cy="1414145"/>
                <wp:effectExtent b="0" l="0" r="0" t="0"/>
                <wp:docPr id="72" name=""/>
                <a:graphic>
                  <a:graphicData uri="http://schemas.microsoft.com/office/word/2010/wordprocessingShape">
                    <wps:wsp>
                      <wps:cNvSpPr/>
                      <wps:cNvPr id="73" name="Shape 73"/>
                      <wps:spPr>
                        <a:xfrm>
                          <a:off x="2621654" y="3077690"/>
                          <a:ext cx="5448693" cy="140462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9 Students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58218" cy="1414145"/>
                <wp:effectExtent b="0" l="0" r="0" t="0"/>
                <wp:docPr id="72" name="image135.png"/>
                <a:graphic>
                  <a:graphicData uri="http://schemas.openxmlformats.org/drawingml/2006/picture">
                    <pic:pic>
                      <pic:nvPicPr>
                        <pic:cNvPr id="0" name="image135.png"/>
                        <pic:cNvPicPr preferRelativeResize="0"/>
                      </pic:nvPicPr>
                      <pic:blipFill>
                        <a:blip r:embed="rId249"/>
                        <a:srcRect/>
                        <a:stretch>
                          <a:fillRect/>
                        </a:stretch>
                      </pic:blipFill>
                      <pic:spPr>
                        <a:xfrm>
                          <a:off x="0" y="0"/>
                          <a:ext cx="5458218" cy="14141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B">
      <w:pPr>
        <w:pStyle w:val="Heading4"/>
        <w:numPr>
          <w:ilvl w:val="3"/>
          <w:numId w:val="13"/>
        </w:numPr>
        <w:ind w:left="864" w:hanging="864"/>
        <w:rPr/>
      </w:pPr>
      <w:bookmarkStart w:colFirst="0" w:colLast="0" w:name="_heading=h.u8tczi" w:id="238"/>
      <w:bookmarkEnd w:id="238"/>
      <w:r w:rsidDel="00000000" w:rsidR="00000000" w:rsidRPr="00000000">
        <w:rPr>
          <w:rtl w:val="0"/>
        </w:rPr>
        <w:t xml:space="preserve">GraduationProjectPeriods </w:t>
      </w:r>
    </w:p>
    <w:p w:rsidR="00000000" w:rsidDel="00000000" w:rsidP="00000000" w:rsidRDefault="00000000" w:rsidRPr="00000000" w14:paraId="00000B8C">
      <w:pPr>
        <w:rPr/>
      </w:pPr>
      <w:r w:rsidDel="00000000" w:rsidR="00000000" w:rsidRPr="00000000">
        <w:rPr/>
        <mc:AlternateContent>
          <mc:Choice Requires="wpg">
            <w:drawing>
              <wp:inline distB="0" distT="0" distL="0" distR="0">
                <wp:extent cx="6241415" cy="8220075"/>
                <wp:effectExtent b="0" l="0" r="0" t="0"/>
                <wp:docPr id="73" name=""/>
                <a:graphic>
                  <a:graphicData uri="http://schemas.microsoft.com/office/word/2010/wordprocessingShape">
                    <wps:wsp>
                      <wps:cNvSpPr/>
                      <wps:cNvPr id="74" name="Shape 74"/>
                      <wps:spPr>
                        <a:xfrm>
                          <a:off x="2230055" y="0"/>
                          <a:ext cx="6231890" cy="756000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10 GraduationProjectPeriod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241415" cy="8220075"/>
                <wp:effectExtent b="0" l="0" r="0" t="0"/>
                <wp:docPr id="73" name="image136.png"/>
                <a:graphic>
                  <a:graphicData uri="http://schemas.openxmlformats.org/drawingml/2006/picture">
                    <pic:pic>
                      <pic:nvPicPr>
                        <pic:cNvPr id="0" name="image136.png"/>
                        <pic:cNvPicPr preferRelativeResize="0"/>
                      </pic:nvPicPr>
                      <pic:blipFill>
                        <a:blip r:embed="rId250"/>
                        <a:srcRect/>
                        <a:stretch>
                          <a:fillRect/>
                        </a:stretch>
                      </pic:blipFill>
                      <pic:spPr>
                        <a:xfrm>
                          <a:off x="0" y="0"/>
                          <a:ext cx="6241415" cy="8220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D">
      <w:pPr>
        <w:spacing w:after="200" w:lineRule="auto"/>
        <w:rPr/>
      </w:pPr>
      <w:r w:rsidDel="00000000" w:rsidR="00000000" w:rsidRPr="00000000">
        <w:rPr>
          <w:rtl w:val="0"/>
        </w:rPr>
      </w:r>
    </w:p>
    <w:p w:rsidR="00000000" w:rsidDel="00000000" w:rsidP="00000000" w:rsidRDefault="00000000" w:rsidRPr="00000000" w14:paraId="00000B8E">
      <w:pPr>
        <w:pStyle w:val="Heading4"/>
        <w:numPr>
          <w:ilvl w:val="3"/>
          <w:numId w:val="13"/>
        </w:numPr>
        <w:ind w:left="864" w:hanging="864"/>
        <w:rPr/>
      </w:pPr>
      <w:bookmarkStart w:colFirst="0" w:colLast="0" w:name="_heading=h.3e8gvnb" w:id="239"/>
      <w:bookmarkEnd w:id="239"/>
      <w:r w:rsidDel="00000000" w:rsidR="00000000" w:rsidRPr="00000000">
        <w:rPr>
          <w:rtl w:val="0"/>
        </w:rPr>
        <w:t xml:space="preserve">Syllabi </w:t>
      </w:r>
    </w:p>
    <w:p w:rsidR="00000000" w:rsidDel="00000000" w:rsidP="00000000" w:rsidRDefault="00000000" w:rsidRPr="00000000" w14:paraId="00000B8F">
      <w:pPr>
        <w:rPr/>
      </w:pPr>
      <w:r w:rsidDel="00000000" w:rsidR="00000000" w:rsidRPr="00000000">
        <w:rPr/>
        <mc:AlternateContent>
          <mc:Choice Requires="wpg">
            <w:drawing>
              <wp:inline distB="0" distT="0" distL="0" distR="0">
                <wp:extent cx="6076950" cy="4000500"/>
                <wp:effectExtent b="0" l="0" r="0" t="0"/>
                <wp:docPr id="70" name=""/>
                <a:graphic>
                  <a:graphicData uri="http://schemas.microsoft.com/office/word/2010/wordprocessingShape">
                    <wps:wsp>
                      <wps:cNvSpPr/>
                      <wps:cNvPr id="71" name="Shape 71"/>
                      <wps:spPr>
                        <a:xfrm>
                          <a:off x="2312288" y="1784513"/>
                          <a:ext cx="6067425" cy="3990975"/>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11 Syllabi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076950" cy="4000500"/>
                <wp:effectExtent b="0" l="0" r="0" t="0"/>
                <wp:docPr id="70" name="image133.png"/>
                <a:graphic>
                  <a:graphicData uri="http://schemas.openxmlformats.org/drawingml/2006/picture">
                    <pic:pic>
                      <pic:nvPicPr>
                        <pic:cNvPr id="0" name="image133.png"/>
                        <pic:cNvPicPr preferRelativeResize="0"/>
                      </pic:nvPicPr>
                      <pic:blipFill>
                        <a:blip r:embed="rId251"/>
                        <a:srcRect/>
                        <a:stretch>
                          <a:fillRect/>
                        </a:stretch>
                      </pic:blipFill>
                      <pic:spPr>
                        <a:xfrm>
                          <a:off x="0" y="0"/>
                          <a:ext cx="6076950" cy="4000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90">
      <w:pPr>
        <w:pStyle w:val="Heading4"/>
        <w:numPr>
          <w:ilvl w:val="3"/>
          <w:numId w:val="13"/>
        </w:numPr>
        <w:ind w:left="864" w:hanging="864"/>
        <w:rPr/>
      </w:pPr>
      <w:bookmarkStart w:colFirst="0" w:colLast="0" w:name="_heading=h.1tdr5v4" w:id="240"/>
      <w:bookmarkEnd w:id="240"/>
      <w:r w:rsidDel="00000000" w:rsidR="00000000" w:rsidRPr="00000000">
        <w:rPr>
          <w:rtl w:val="0"/>
        </w:rPr>
        <w:t xml:space="preserve">Instructors</w:t>
      </w:r>
    </w:p>
    <w:p w:rsidR="00000000" w:rsidDel="00000000" w:rsidP="00000000" w:rsidRDefault="00000000" w:rsidRPr="00000000" w14:paraId="00000B91">
      <w:pPr>
        <w:spacing w:after="200" w:lineRule="auto"/>
        <w:rPr/>
      </w:pPr>
      <w:r w:rsidDel="00000000" w:rsidR="00000000" w:rsidRPr="00000000">
        <w:rPr/>
        <mc:AlternateContent>
          <mc:Choice Requires="wpg">
            <w:drawing>
              <wp:inline distB="0" distT="0" distL="0" distR="0">
                <wp:extent cx="5871845" cy="3476625"/>
                <wp:effectExtent b="0" l="0" r="0" t="0"/>
                <wp:docPr id="71" name=""/>
                <a:graphic>
                  <a:graphicData uri="http://schemas.microsoft.com/office/word/2010/wordprocessingShape">
                    <wps:wsp>
                      <wps:cNvSpPr/>
                      <wps:cNvPr id="72" name="Shape 72"/>
                      <wps:spPr>
                        <a:xfrm>
                          <a:off x="2414840" y="2046450"/>
                          <a:ext cx="5862320" cy="3467100"/>
                        </a:xfrm>
                        <a:prstGeom prst="rect">
                          <a:avLst/>
                        </a:prstGeom>
                        <a:solidFill>
                          <a:srgbClr val="FFFFFF"/>
                        </a:solidFill>
                        <a:ln>
                          <a:noFill/>
                        </a:ln>
                      </wps:spPr>
                      <wps:txbx>
                        <w:txbxContent>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t xml:space="preserve">Bảng  STYLEREF 1 \s 3. SEQ Bảng \* ARABIC \s 1 12 Instructor</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71845" cy="3476625"/>
                <wp:effectExtent b="0" l="0" r="0" t="0"/>
                <wp:docPr id="71" name="image134.png"/>
                <a:graphic>
                  <a:graphicData uri="http://schemas.openxmlformats.org/drawingml/2006/picture">
                    <pic:pic>
                      <pic:nvPicPr>
                        <pic:cNvPr id="0" name="image134.png"/>
                        <pic:cNvPicPr preferRelativeResize="0"/>
                      </pic:nvPicPr>
                      <pic:blipFill>
                        <a:blip r:embed="rId252"/>
                        <a:srcRect/>
                        <a:stretch>
                          <a:fillRect/>
                        </a:stretch>
                      </pic:blipFill>
                      <pic:spPr>
                        <a:xfrm>
                          <a:off x="0" y="0"/>
                          <a:ext cx="5871845" cy="3476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pStyle w:val="Heading2"/>
        <w:numPr>
          <w:ilvl w:val="1"/>
          <w:numId w:val="13"/>
        </w:numPr>
        <w:ind w:left="718" w:hanging="576"/>
        <w:rPr/>
      </w:pPr>
      <w:bookmarkStart w:colFirst="0" w:colLast="0" w:name="_heading=h.4ddeoix" w:id="241"/>
      <w:bookmarkEnd w:id="241"/>
      <w:r w:rsidDel="00000000" w:rsidR="00000000" w:rsidRPr="00000000">
        <w:rPr>
          <w:rtl w:val="0"/>
        </w:rPr>
        <w:t xml:space="preserve">Các công nghệ sử dụng</w:t>
      </w:r>
    </w:p>
    <w:p w:rsidR="00000000" w:rsidDel="00000000" w:rsidP="00000000" w:rsidRDefault="00000000" w:rsidRPr="00000000" w14:paraId="00000B94">
      <w:pPr>
        <w:pStyle w:val="Heading3"/>
        <w:numPr>
          <w:ilvl w:val="2"/>
          <w:numId w:val="13"/>
        </w:numPr>
        <w:ind w:left="720" w:hanging="720"/>
        <w:rPr/>
      </w:pPr>
      <w:bookmarkStart w:colFirst="0" w:colLast="0" w:name="_heading=h.2sioyqq" w:id="242"/>
      <w:bookmarkEnd w:id="242"/>
      <w:r w:rsidDel="00000000" w:rsidR="00000000" w:rsidRPr="00000000">
        <w:rPr>
          <w:rtl w:val="0"/>
        </w:rPr>
        <w:t xml:space="preserve">.Net</w:t>
      </w:r>
    </w:p>
    <w:p w:rsidR="00000000" w:rsidDel="00000000" w:rsidP="00000000" w:rsidRDefault="00000000" w:rsidRPr="00000000" w14:paraId="00000B95">
      <w:pPr>
        <w:ind w:firstLine="720"/>
        <w:rPr/>
      </w:pPr>
      <w:r w:rsidDel="00000000" w:rsidR="00000000" w:rsidRPr="00000000">
        <w:rPr>
          <w:rtl w:val="0"/>
        </w:rPr>
        <w:t xml:space="preserve">.NET là một framework miễn phí và mã nguồn mở được phát triển bởi Microsoft, cho phép các nhà phát triển tạo ra nhiều loại ứng dụng trên nhiều nền tảng khác nhau như Windows, web, di động, gaming, IoT, AI, và nhiều nền tảng khác. Các thành phần cốt lõi của .NET bao gồm một môi trường thực thi gọi là Common Language Runtime (CLR), một thư viện lớp cung cấp một bộ mã tái sử dụng và các API, và một trình biên dịch chuyển đổi mã ngôn ngữ cao thành mã native có thể chạy trên các kiến trúc khác nhau.</w:t>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ind w:firstLine="720"/>
        <w:rPr/>
      </w:pPr>
      <w:r w:rsidDel="00000000" w:rsidR="00000000" w:rsidRPr="00000000">
        <w:rPr>
          <w:rtl w:val="0"/>
        </w:rPr>
        <w:t xml:space="preserve">.NET hỗ trợ nhiều ngôn ngữ lập trình như C#, F#, Visual Basic, và C++. Nó cũng bao gồm nhiều công cụ và công nghệ như ASP.NET, Entity Framework, Xamarin, WPF, và Blazor, cho phép bạn xây dựng các ứng dụng hiện đại, có khả năng mở rộng và bảo mật sử dụng các tiêu chuẩn ngành mới nhất.</w:t>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ind w:firstLine="720"/>
        <w:rPr/>
      </w:pPr>
      <w:r w:rsidDel="00000000" w:rsidR="00000000" w:rsidRPr="00000000">
        <w:rPr>
          <w:rtl w:val="0"/>
        </w:rPr>
        <w:t xml:space="preserve">Phiên bản mới nhất của .NET vào tháng Tư năm 2023 là .NET 6, được phát hành vào tháng Mười Một năm 2021. Nó bao gồm nhiều tính năng mới, cải tiến và tối ưu hóa hiệu suất giúp cho việc phát triển và triển khai ứng dụng của bạn trên nhiều nền tảng trở nên dễ dàng và hiệu quả hơn.</w:t>
      </w:r>
    </w:p>
    <w:p w:rsidR="00000000" w:rsidDel="00000000" w:rsidP="00000000" w:rsidRDefault="00000000" w:rsidRPr="00000000" w14:paraId="00000B9A">
      <w:pPr>
        <w:ind w:firstLine="720"/>
        <w:rPr/>
      </w:pPr>
      <w:r w:rsidDel="00000000" w:rsidR="00000000" w:rsidRPr="00000000">
        <w:rPr>
          <w:rtl w:val="0"/>
        </w:rPr>
      </w:r>
    </w:p>
    <w:p w:rsidR="00000000" w:rsidDel="00000000" w:rsidP="00000000" w:rsidRDefault="00000000" w:rsidRPr="00000000" w14:paraId="00000B9B">
      <w:pPr>
        <w:pStyle w:val="Heading3"/>
        <w:numPr>
          <w:ilvl w:val="2"/>
          <w:numId w:val="13"/>
        </w:numPr>
        <w:ind w:left="720" w:hanging="720"/>
        <w:rPr/>
      </w:pPr>
      <w:bookmarkStart w:colFirst="0" w:colLast="0" w:name="_heading=h.17nz8yj" w:id="243"/>
      <w:bookmarkEnd w:id="243"/>
      <w:r w:rsidDel="00000000" w:rsidR="00000000" w:rsidRPr="00000000">
        <w:rPr>
          <w:rtl w:val="0"/>
        </w:rPr>
        <w:t xml:space="preserve">Entity Framework Core (EF Core)</w:t>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05" w:right="0" w:firstLine="51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ORM (Object-Relational Mapping) framework, cho phép bạn tương tác với cơ sở dữ liệu của mình thông qua các đối tượng trong code. EF Core được xây dựng trên nền tảng của .NET Core, hỗ trợ cho các ứng dụng đa nền tảng và có hiệu suất cao.</w:t>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205" w:right="0" w:firstLine="51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27900" cy="2111703"/>
                <wp:effectExtent b="0" l="0" r="0" t="0"/>
                <wp:docPr id="69" name=""/>
                <a:graphic>
                  <a:graphicData uri="http://schemas.microsoft.com/office/word/2010/wordprocessingShape">
                    <wps:wsp>
                      <wps:cNvSpPr/>
                      <wps:cNvPr id="70" name="Shape 70"/>
                      <wps:spPr>
                        <a:xfrm>
                          <a:off x="2536813" y="2728911"/>
                          <a:ext cx="5618375" cy="2102178"/>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3. SEQ Hình \* ARABIC \s 1 2 EF Core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27900" cy="2111703"/>
                <wp:effectExtent b="0" l="0" r="0" t="0"/>
                <wp:docPr id="69" name="image132.png"/>
                <a:graphic>
                  <a:graphicData uri="http://schemas.openxmlformats.org/drawingml/2006/picture">
                    <pic:pic>
                      <pic:nvPicPr>
                        <pic:cNvPr id="0" name="image132.png"/>
                        <pic:cNvPicPr preferRelativeResize="0"/>
                      </pic:nvPicPr>
                      <pic:blipFill>
                        <a:blip r:embed="rId253"/>
                        <a:srcRect/>
                        <a:stretch>
                          <a:fillRect/>
                        </a:stretch>
                      </pic:blipFill>
                      <pic:spPr>
                        <a:xfrm>
                          <a:off x="0" y="0"/>
                          <a:ext cx="5627900" cy="21117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9F">
      <w:pPr>
        <w:spacing w:after="200" w:lineRule="auto"/>
        <w:rPr>
          <w:b w:val="1"/>
          <w:i w:val="1"/>
        </w:rPr>
      </w:pPr>
      <w:r w:rsidDel="00000000" w:rsidR="00000000" w:rsidRPr="00000000">
        <w:rPr>
          <w:rtl w:val="0"/>
        </w:rPr>
      </w:r>
    </w:p>
    <w:p w:rsidR="00000000" w:rsidDel="00000000" w:rsidP="00000000" w:rsidRDefault="00000000" w:rsidRPr="00000000" w14:paraId="00000BA0">
      <w:pPr>
        <w:pStyle w:val="Heading3"/>
        <w:numPr>
          <w:ilvl w:val="2"/>
          <w:numId w:val="13"/>
        </w:numPr>
        <w:ind w:left="720" w:hanging="720"/>
        <w:rPr/>
      </w:pPr>
      <w:bookmarkStart w:colFirst="0" w:colLast="0" w:name="_heading=h.3rnmrmc" w:id="244"/>
      <w:bookmarkEnd w:id="244"/>
      <w:r w:rsidDel="00000000" w:rsidR="00000000" w:rsidRPr="00000000">
        <w:rPr>
          <w:rtl w:val="0"/>
        </w:rPr>
        <w:t xml:space="preserve">CQRS (Command Query Responsibility Segregation) </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mô hình kiến trúc phần mềm cho phép tách biệt việc xử lý lệnh (command) và truy vấn (query) thành hai phần độc lập trong web. Trong khi Command được sử dụng để thực hiện các hành động ảnh hưởng đến dữ liệu, thì Query được sử dụng để truy xuất dữ liệu. CQRS giúp cho việc phát triển web trở nên đơn giản và dễ quản lý hơn, đặc biệt là khi ứng dụng có nhiều chức năng phức tạp.</w:t>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3">
      <w:pPr>
        <w:pStyle w:val="Heading3"/>
        <w:numPr>
          <w:ilvl w:val="2"/>
          <w:numId w:val="13"/>
        </w:numPr>
        <w:ind w:left="720" w:hanging="720"/>
        <w:rPr/>
      </w:pPr>
      <w:bookmarkStart w:colFirst="0" w:colLast="0" w:name="_heading=h.26sx1u5" w:id="245"/>
      <w:bookmarkEnd w:id="245"/>
      <w:r w:rsidDel="00000000" w:rsidR="00000000" w:rsidRPr="00000000">
        <w:rPr>
          <w:rtl w:val="0"/>
        </w:rPr>
        <w:t xml:space="preserve">Mediator Pattern</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Là một mẫu thiết kế phần mềm trong đó một đối tượng được sử dụng để trung gian giữa các đối tượng khác, giúp chúng giao tiếp với nhau một cách rõ ràng và tránh việc phụ thuộc chặt chẽ vào nhau. Trong kiến trúc CQRS, Mediator Pattern được sử dụng để trung gian giữa các lớp xử lý Command và Query. Mediator giúp cho việc tách biệt trách nhiệm giữa Command và Query trở nên rõ ràng hơn, đồng thời cũng giúp cho việc quản lý các thành phần trong kiến trúc trở nên dễ dàng hơn.</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731595" cy="3601138"/>
                <wp:effectExtent b="0" l="0" r="0" t="0"/>
                <wp:docPr id="66" name=""/>
                <a:graphic>
                  <a:graphicData uri="http://schemas.microsoft.com/office/word/2010/wordprocessingShape">
                    <wps:wsp>
                      <wps:cNvSpPr/>
                      <wps:cNvPr id="67" name="Shape 67"/>
                      <wps:spPr>
                        <a:xfrm>
                          <a:off x="2484965" y="1984194"/>
                          <a:ext cx="5722070" cy="359161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3. SEQ Hình \* ARABIC \s 1 3</w:t>
                            </w:r>
                            <w:r w:rsidDel="00000000" w:rsidR="00000000" w:rsidRPr="00000000">
                              <w:rPr>
                                <w:rFonts w:ascii="Arial" w:cs="Arial" w:eastAsia="Arial" w:hAnsi="Arial"/>
                                <w:b w:val="0"/>
                                <w:i w:val="0"/>
                                <w:smallCaps w:val="0"/>
                                <w:strike w:val="0"/>
                                <w:color w:val="000000"/>
                                <w:sz w:val="24"/>
                                <w:vertAlign w:val="baseline"/>
                              </w:rPr>
                              <w:t xml:space="preserve"> CQRS with Mediator</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31595" cy="3601138"/>
                <wp:effectExtent b="0" l="0" r="0" t="0"/>
                <wp:docPr id="66" name="image129.png"/>
                <a:graphic>
                  <a:graphicData uri="http://schemas.openxmlformats.org/drawingml/2006/picture">
                    <pic:pic>
                      <pic:nvPicPr>
                        <pic:cNvPr id="0" name="image129.png"/>
                        <pic:cNvPicPr preferRelativeResize="0"/>
                      </pic:nvPicPr>
                      <pic:blipFill>
                        <a:blip r:embed="rId254"/>
                        <a:srcRect/>
                        <a:stretch>
                          <a:fillRect/>
                        </a:stretch>
                      </pic:blipFill>
                      <pic:spPr>
                        <a:xfrm>
                          <a:off x="0" y="0"/>
                          <a:ext cx="5731595" cy="3601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CQRS và Mediator Pattern để phát triển web là vì việc sử dụng CQRS giúp cho việc phân chia trách nhiệm trong web trở nên rõ ràng hơn, đồng thời giúp cho việc phát triển và bảo trì ứng dụng dễ dàng hơn. Trong khi đó, Mediator Pattern giúp cho việc giao tiếp giữa các thành phần trong web trở nên dễ dàng và tránh được việc phụ thuộc chặt chẽ vào nhau, đồng thời giúp cho việc quản lý web trở nên dễ dàng hơn. Vì vậy, chúng em đã chọn sử dụng CQRS và Mediator Pattern để phát triển web của mình.</w:t>
      </w:r>
      <w:r w:rsidDel="00000000" w:rsidR="00000000" w:rsidRPr="00000000">
        <w:rPr>
          <w:rtl w:val="0"/>
        </w:rPr>
      </w:r>
    </w:p>
    <w:p w:rsidR="00000000" w:rsidDel="00000000" w:rsidP="00000000" w:rsidRDefault="00000000" w:rsidRPr="00000000" w14:paraId="00000BA9">
      <w:pPr>
        <w:pStyle w:val="Heading3"/>
        <w:numPr>
          <w:ilvl w:val="2"/>
          <w:numId w:val="13"/>
        </w:numPr>
        <w:ind w:left="720" w:hanging="720"/>
        <w:rPr/>
      </w:pPr>
      <w:bookmarkStart w:colFirst="0" w:colLast="0" w:name="_heading=h.ly7c1y" w:id="246"/>
      <w:bookmarkEnd w:id="246"/>
      <w:r w:rsidDel="00000000" w:rsidR="00000000" w:rsidRPr="00000000">
        <w:rPr>
          <w:rtl w:val="0"/>
        </w:rPr>
        <w:t xml:space="preserve">PostgreSQL </w:t>
      </w:r>
    </w:p>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hệ quản trị cơ sở dữ liệu mã nguồn mở, được phát triển từ năm 1986 và đã trở thành một trong những hệ quản trị cơ sở dữ liệu phổ biến nhất hiện nay. PostgreSQL cung cấp nhiều tính năng mạnh mẽ và độ tin cậy cao, bao gồm hỗ trợ kiểu dữ liệu phong phú, khả năng xử lý tương tranh, khả năng mở rộng và hiệu suất cao.</w:t>
      </w:r>
    </w:p>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PostgreSQL để phát triển web? Đầu tiên, PostgreSQL là một hệ quản trị cơ sở dữ liệu mạnh mẽ và đáng tin cậy, có khả năng xử lý các loại dữ liệu phức tạp và cung cấp các tính năng bảo mật tốt. </w:t>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PostgreSQL là một hệ quản trị cơ sở dữ liệu mã nguồn mở, có nhiều phiên bản và các module mở rộng phong phú, giúp cho việc phát triển ứng dụng trở nên dễ dàng hơn. </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495925" cy="2102276"/>
                <wp:effectExtent b="0" l="0" r="0" t="0"/>
                <wp:docPr id="67" name=""/>
                <a:graphic>
                  <a:graphicData uri="http://schemas.microsoft.com/office/word/2010/wordprocessingShape">
                    <wps:wsp>
                      <wps:cNvSpPr/>
                      <wps:cNvPr id="68" name="Shape 68"/>
                      <wps:spPr>
                        <a:xfrm>
                          <a:off x="2602800" y="2733625"/>
                          <a:ext cx="5486400" cy="2092751"/>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3. SEQ Hình \* ARABIC \s 1 4 PostgreSql</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95925" cy="2102276"/>
                <wp:effectExtent b="0" l="0" r="0" t="0"/>
                <wp:docPr id="67" name="image130.png"/>
                <a:graphic>
                  <a:graphicData uri="http://schemas.openxmlformats.org/drawingml/2006/picture">
                    <pic:pic>
                      <pic:nvPicPr>
                        <pic:cNvPr id="0" name="image130.png"/>
                        <pic:cNvPicPr preferRelativeResize="0"/>
                      </pic:nvPicPr>
                      <pic:blipFill>
                        <a:blip r:embed="rId255"/>
                        <a:srcRect/>
                        <a:stretch>
                          <a:fillRect/>
                        </a:stretch>
                      </pic:blipFill>
                      <pic:spPr>
                        <a:xfrm>
                          <a:off x="0" y="0"/>
                          <a:ext cx="5495925" cy="21022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PostgreSQL có khả năng mở rộng tốt, cho phép chúng em mở rộng web một cách dễ dàng khi có nhu cầu, đồng thời cũng giúp giảm thiểu các vấn đề về hiệu suất khi có số lượng lớn người dùng sử dụng ứng dụng. Cuối cùng, PostgreSQL là một giải pháp cơ sở dữ liệu được sử dụng rộng rãi trong các dự án phần mềm và cộng đồng hỗ trợ PostgreSQL cũng rất lớn, giúp chúng em có thể tìm kiếm thông tin và giải quyết các vấn đề liên quan đến PostgreSQL một cách dễ dàng.</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1">
      <w:pPr>
        <w:pStyle w:val="Heading3"/>
        <w:numPr>
          <w:ilvl w:val="2"/>
          <w:numId w:val="13"/>
        </w:numPr>
        <w:ind w:left="720" w:hanging="720"/>
        <w:rPr/>
      </w:pPr>
      <w:bookmarkStart w:colFirst="0" w:colLast="0" w:name="_heading=h.35xuupr" w:id="247"/>
      <w:bookmarkEnd w:id="247"/>
      <w:r w:rsidDel="00000000" w:rsidR="00000000" w:rsidRPr="00000000">
        <w:rPr>
          <w:rtl w:val="0"/>
        </w:rPr>
        <w:t xml:space="preserve">React </w:t>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thư viện JavaScript mã nguồn mở được phát triển bởi Facebook và cộng đồng, được sử dụng rộng rãi trong phát triển ứng dụng web đơn trang (Single Page Application). React cho phép phát triển các giao diện người dùng động và linh hoạt, với các tính năng như tái sử dụng thành phần (component), quản lý trạng thái (state management), và các thư viện hỗ trợ khác.</w:t>
      </w:r>
    </w:p>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Lý do chúng em chọn React để phát triển web? Đầu tiên, React có tính linh hoạt và mạnh mẽ, cho phép chúng em xây dựng các giao diện người dùng phức tạp một cách dễ dàng và nhanh chóng. </w:t>
      </w:r>
    </w:p>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React được hỗ trợ bởi một cộng đồng lớn và đầy đủ các tài liệu, hỗ trợ và thư viện, giúp chúng tôi giảm thiểu thời gian và công sức phát triển. Thứ ba, React cũng cung cấp các tính năng quản lý trạng thái (state management) mạnh mẽ, giúp cho việc phát triển web trở nên dễ dàng hơn. </w:t>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6">
      <w:pPr>
        <w:pStyle w:val="Heading3"/>
        <w:numPr>
          <w:ilvl w:val="2"/>
          <w:numId w:val="13"/>
        </w:numPr>
        <w:ind w:left="720" w:hanging="720"/>
        <w:rPr/>
      </w:pPr>
      <w:bookmarkStart w:colFirst="0" w:colLast="0" w:name="_heading=h.1l354xk" w:id="248"/>
      <w:bookmarkEnd w:id="248"/>
      <w:r w:rsidDel="00000000" w:rsidR="00000000" w:rsidRPr="00000000">
        <w:rPr>
          <w:rtl w:val="0"/>
        </w:rPr>
        <w:t xml:space="preserve">MUI (Material-UI) </w:t>
      </w:r>
    </w:p>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Là một thư viện UI (user interface) cho React, được xây dựng trên cơ sở các hướng dẫn về thiết kế của Google. Nó cung cấp cho nhà phát triển một bộ công cụ để xây dựng các ứng dụng web có giao diện người dùng đẹp và hiệu quả.</w:t>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Tại sao chúng em chọn MUI để phát triển web? Đầu tiên, MUI cung cấp một bộ công cụ UI hoàn chỉnh và đa dạng, cho phép chúng tôi tạo ra các giao diện người dùng đa dạng và chuyên nghiệp. </w:t>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inline distB="0" distT="0" distL="0" distR="0">
                <wp:extent cx="5698490" cy="2554763"/>
                <wp:effectExtent b="0" l="0" r="0" t="0"/>
                <wp:docPr id="64" name=""/>
                <a:graphic>
                  <a:graphicData uri="http://schemas.microsoft.com/office/word/2010/wordprocessingShape">
                    <wps:wsp>
                      <wps:cNvSpPr/>
                      <wps:cNvPr id="65" name="Shape 65"/>
                      <wps:spPr>
                        <a:xfrm>
                          <a:off x="2501518" y="2507381"/>
                          <a:ext cx="5688965" cy="2545238"/>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3. SEQ Hình \* ARABIC \s 1 5 MUI và React</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8490" cy="2554763"/>
                <wp:effectExtent b="0" l="0" r="0" t="0"/>
                <wp:docPr id="64" name="image127.png"/>
                <a:graphic>
                  <a:graphicData uri="http://schemas.openxmlformats.org/drawingml/2006/picture">
                    <pic:pic>
                      <pic:nvPicPr>
                        <pic:cNvPr id="0" name="image127.png"/>
                        <pic:cNvPicPr preferRelativeResize="0"/>
                      </pic:nvPicPr>
                      <pic:blipFill>
                        <a:blip r:embed="rId256"/>
                        <a:srcRect/>
                        <a:stretch>
                          <a:fillRect/>
                        </a:stretch>
                      </pic:blipFill>
                      <pic:spPr>
                        <a:xfrm>
                          <a:off x="0" y="0"/>
                          <a:ext cx="5698490" cy="25547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hai, MUI được xây dựng trên cơ sở các hướng dẫn về thiết kế của Google, đảm bảo rằng các thành phần của nó được thiết kế theo các tiêu chuẩn tốt nhất về UI/UX. </w:t>
      </w:r>
    </w:p>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 w:val="left" w:leader="none" w:pos="7280"/>
          <w:tab w:val="left" w:leader="none" w:pos="7840"/>
          <w:tab w:val="left" w:leader="none" w:pos="8400"/>
          <w:tab w:val="left" w:leader="none" w:pos="8960"/>
        </w:tabs>
        <w:spacing w:after="0" w:before="0" w:line="288"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52snld" w:id="249"/>
      <w:bookmarkEnd w:id="2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Thứ ba, MUI có sẵn các tính năng tùy chỉnh linh hoạt, cho phép chúng tôi tạo ra các thành phần UI độc đáo và phù hợp với nhu cầu của từng dự án. Cuối cùng, MUI được hỗ trợ bởi một cộng đồng lớn và tích cực, đảm bảo rằng chúng tôi có thể tìm thấy các tài liệu, hướng dẫn, và hỗ trợ khi cần thiết.</w:t>
      </w:r>
      <w:r w:rsidDel="00000000" w:rsidR="00000000" w:rsidRPr="00000000">
        <w:br w:type="page"/>
      </w:r>
      <w:r w:rsidDel="00000000" w:rsidR="00000000" w:rsidRPr="00000000">
        <w:rPr>
          <w:rtl w:val="0"/>
        </w:rPr>
      </w:r>
    </w:p>
    <w:p w:rsidR="00000000" w:rsidDel="00000000" w:rsidP="00000000" w:rsidRDefault="00000000" w:rsidRPr="00000000" w14:paraId="00000BBE">
      <w:pPr>
        <w:pStyle w:val="Heading1"/>
        <w:numPr>
          <w:ilvl w:val="0"/>
          <w:numId w:val="13"/>
        </w:numPr>
        <w:ind w:left="0" w:firstLine="0"/>
        <w:rPr/>
      </w:pPr>
      <w:bookmarkStart w:colFirst="0" w:colLast="0" w:name="_heading=h.2k82xt6" w:id="250"/>
      <w:bookmarkEnd w:id="250"/>
      <w:r w:rsidDel="00000000" w:rsidR="00000000" w:rsidRPr="00000000">
        <w:rPr>
          <w:rtl w:val="0"/>
        </w:rPr>
        <w:t xml:space="preserve">Kiểm thử</w:t>
      </w:r>
    </w:p>
    <w:p w:rsidR="00000000" w:rsidDel="00000000" w:rsidP="00000000" w:rsidRDefault="00000000" w:rsidRPr="00000000" w14:paraId="00000BB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200" w:before="0" w:line="276" w:lineRule="auto"/>
        <w:ind w:left="718" w:right="0" w:hanging="576"/>
        <w:jc w:val="left"/>
        <w:rPr/>
      </w:pPr>
      <w:bookmarkStart w:colFirst="0" w:colLast="0" w:name="_heading=h.zdd80z" w:id="251"/>
      <w:bookmarkEnd w:id="2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kiểm thử</w:t>
      </w:r>
    </w:p>
    <w:p w:rsidR="00000000" w:rsidDel="00000000" w:rsidP="00000000" w:rsidRDefault="00000000" w:rsidRPr="00000000" w14:paraId="00000BC0">
      <w:pPr>
        <w:rPr/>
      </w:pPr>
      <w:r w:rsidDel="00000000" w:rsidR="00000000" w:rsidRPr="00000000">
        <w:rPr>
          <w:rtl w:val="0"/>
        </w:rPr>
        <w:t xml:space="preserve">-Báo cáo kiểm thử Sprint1: </w:t>
      </w:r>
      <w:hyperlink r:id="rId257">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1">
      <w:pPr>
        <w:rPr/>
      </w:pPr>
      <w:r w:rsidDel="00000000" w:rsidR="00000000" w:rsidRPr="00000000">
        <w:rPr>
          <w:rtl w:val="0"/>
        </w:rPr>
        <w:t xml:space="preserve">-Báo cáo kiểm thử Sprint2: </w:t>
      </w:r>
      <w:hyperlink r:id="rId258">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2">
      <w:pPr>
        <w:rPr/>
      </w:pPr>
      <w:r w:rsidDel="00000000" w:rsidR="00000000" w:rsidRPr="00000000">
        <w:rPr>
          <w:rtl w:val="0"/>
        </w:rPr>
        <w:t xml:space="preserve">-Báo cáo kiểm thử Sprint3: </w:t>
      </w:r>
      <w:hyperlink r:id="rId259">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3">
      <w:pPr>
        <w:rPr/>
      </w:pPr>
      <w:r w:rsidDel="00000000" w:rsidR="00000000" w:rsidRPr="00000000">
        <w:rPr>
          <w:rtl w:val="0"/>
        </w:rPr>
        <w:t xml:space="preserve">-Báo cáo kiểm thử Sprint4: </w:t>
      </w:r>
      <w:hyperlink r:id="rId260">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4">
      <w:pPr>
        <w:rPr/>
      </w:pPr>
      <w:r w:rsidDel="00000000" w:rsidR="00000000" w:rsidRPr="00000000">
        <w:rPr>
          <w:rtl w:val="0"/>
        </w:rPr>
        <w:t xml:space="preserve">-Báo cáo kiểm thử Sprint5: </w:t>
      </w:r>
      <w:hyperlink r:id="rId261">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-Báo cáo kiểm thử Sprint6: </w:t>
      </w:r>
      <w:hyperlink r:id="rId262">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-Báo cáo kiểm thử Sprint7: </w:t>
      </w:r>
      <w:hyperlink r:id="rId263">
        <w:r w:rsidDel="00000000" w:rsidR="00000000" w:rsidRPr="00000000">
          <w:rPr>
            <w:color w:val="0000ff"/>
            <w:u w:val="single"/>
            <w:rtl w:val="0"/>
          </w:rPr>
          <w:t xml:space="preserve">Link</w:t>
        </w:r>
      </w:hyperlink>
      <w:r w:rsidDel="00000000" w:rsidR="00000000" w:rsidRPr="00000000">
        <w:rPr>
          <w:rtl w:val="0"/>
        </w:rPr>
      </w:r>
    </w:p>
    <w:p w:rsidR="00000000" w:rsidDel="00000000" w:rsidP="00000000" w:rsidRDefault="00000000" w:rsidRPr="00000000" w14:paraId="00000BC7">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BC8">
      <w:pPr>
        <w:pStyle w:val="Heading1"/>
        <w:numPr>
          <w:ilvl w:val="0"/>
          <w:numId w:val="13"/>
        </w:numPr>
        <w:ind w:left="0" w:firstLine="0"/>
        <w:rPr/>
      </w:pPr>
      <w:bookmarkStart w:colFirst="0" w:colLast="0" w:name="_heading=h.3jd0qos" w:id="252"/>
      <w:bookmarkEnd w:id="252"/>
      <w:r w:rsidDel="00000000" w:rsidR="00000000" w:rsidRPr="00000000">
        <w:rPr>
          <w:rtl w:val="0"/>
        </w:rPr>
        <w:t xml:space="preserve">TRIỂN KHAI VÀ TÀI LIỆU HƯỚNG DẪN SỬ DỤNG</w:t>
      </w:r>
    </w:p>
    <w:p w:rsidR="00000000" w:rsidDel="00000000" w:rsidP="00000000" w:rsidRDefault="00000000" w:rsidRPr="00000000" w14:paraId="00000BC9">
      <w:pPr>
        <w:pStyle w:val="Heading2"/>
        <w:numPr>
          <w:ilvl w:val="1"/>
          <w:numId w:val="13"/>
        </w:numPr>
        <w:ind w:left="718" w:hanging="576"/>
        <w:rPr/>
      </w:pPr>
      <w:bookmarkStart w:colFirst="0" w:colLast="0" w:name="_heading=h.1yib0wl" w:id="253"/>
      <w:bookmarkEnd w:id="253"/>
      <w:r w:rsidDel="00000000" w:rsidR="00000000" w:rsidRPr="00000000">
        <w:rPr>
          <w:rtl w:val="0"/>
        </w:rPr>
        <w:t xml:space="preserve">Triển khai (Deploy)</w:t>
      </w:r>
    </w:p>
    <w:p w:rsidR="00000000" w:rsidDel="00000000" w:rsidP="00000000" w:rsidRDefault="00000000" w:rsidRPr="00000000" w14:paraId="00000B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là một nền tảng phần mềm mã nguồn mở được sử dụng để xây dựng, đóng gói và triển khai các ứng dụng trong một môi trường độc lập với hệ điều hành. Docker cho phép bạn đóng gói các thành phần của ứng dụng (bao gồm cả thư viện và các file cấu hình) vào trong một container duy nhất, giúp cho việc di chuyển ứng dụng giữa các môi trường trở nên dễ dàng hơn.</w:t>
      </w:r>
    </w:p>
    <w:p w:rsidR="00000000" w:rsidDel="00000000" w:rsidP="00000000" w:rsidRDefault="00000000" w:rsidRPr="00000000" w14:paraId="00000BC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2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nền tảng dịch vụ đám mây (cloud computing platform) cho các ứng dụng web và API. Nó cung cấp một cách để triển khai và quản lý các ứng dụng của bạn trên nhiều khu vực đám mây trên toàn thế giới, giúp tăng cường sự ổn định, tốc độ và khả năng mở rộng của ứng dụng. </w:t>
      </w:r>
      <w:hyperlink r:id="rId2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cũng hỗ trợ nhiều ngôn ngữ lập trình và framework khác nhau, bao gồm Go, Node.js, Ruby, Python, PHP và Java.</w:t>
      </w:r>
    </w:p>
    <w:p w:rsidR="00000000" w:rsidDel="00000000" w:rsidP="00000000" w:rsidRDefault="00000000" w:rsidRPr="00000000" w14:paraId="00000B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là một công cụ dòng lệnh (command-line tool) được cung cấp bởi Fly.io để quản lý các ứng dụng được triển khai trên nền tảng của họ. Với flyctl, bạn có thể triển khai, cấu hình và quản lý các ứng dụng Fly.io của bạn bằng cách sử dụng các lệnh đơn giản từ dòng lệnh.</w:t>
      </w:r>
    </w:p>
    <w:p w:rsidR="00000000" w:rsidDel="00000000" w:rsidP="00000000" w:rsidRDefault="00000000" w:rsidRPr="00000000" w14:paraId="00000BC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flyctl cho phép bạn:</w:t>
      </w:r>
    </w:p>
    <w:p w:rsidR="00000000" w:rsidDel="00000000" w:rsidP="00000000" w:rsidRDefault="00000000" w:rsidRPr="00000000" w14:paraId="00000B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các ứng dụng của mình lên Fly.io</w:t>
      </w:r>
    </w:p>
    <w:p w:rsidR="00000000" w:rsidDel="00000000" w:rsidP="00000000" w:rsidRDefault="00000000" w:rsidRPr="00000000" w14:paraId="00000B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phiên bản khác nhau của ứng dụng</w:t>
      </w:r>
    </w:p>
    <w:p w:rsidR="00000000" w:rsidDel="00000000" w:rsidP="00000000" w:rsidRDefault="00000000" w:rsidRPr="00000000" w14:paraId="00000B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hình môi trường và các biến môi trường cho ứng dụng</w:t>
      </w:r>
    </w:p>
    <w:p w:rsidR="00000000" w:rsidDel="00000000" w:rsidP="00000000" w:rsidRDefault="00000000" w:rsidRPr="00000000" w14:paraId="00000B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trạng thái của ứng dụng và xem các thông tin chi tiết về nó</w:t>
      </w:r>
    </w:p>
    <w:p w:rsidR="00000000" w:rsidDel="00000000" w:rsidP="00000000" w:rsidRDefault="00000000" w:rsidRPr="00000000" w14:paraId="00000B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và quản lý các log của ứng dụng</w:t>
      </w:r>
    </w:p>
    <w:p w:rsidR="00000000" w:rsidDel="00000000" w:rsidP="00000000" w:rsidRDefault="00000000" w:rsidRPr="00000000" w14:paraId="00000BD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flyctl được tích hợp với Fly.io platform, điều này giúp cho việc triển khai, quản lý và mở rộng cho các ứng dụng của bạn trở nên dễ dàng hơn.</w:t>
      </w:r>
    </w:p>
    <w:p w:rsidR="00000000" w:rsidDel="00000000" w:rsidP="00000000" w:rsidRDefault="00000000" w:rsidRPr="00000000" w14:paraId="00000BD4">
      <w:pPr>
        <w:pStyle w:val="Heading3"/>
        <w:numPr>
          <w:ilvl w:val="2"/>
          <w:numId w:val="13"/>
        </w:numPr>
        <w:ind w:left="720" w:hanging="720"/>
        <w:rPr/>
      </w:pPr>
      <w:bookmarkStart w:colFirst="0" w:colLast="0" w:name="_heading=h.4ihyjke" w:id="254"/>
      <w:bookmarkEnd w:id="254"/>
      <w:r w:rsidDel="00000000" w:rsidR="00000000" w:rsidRPr="00000000">
        <w:rPr>
          <w:rtl w:val="0"/>
        </w:rPr>
        <w:t xml:space="preserve">Tạo Dockerfile</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Dockerfile là một tập tin cấu hình được sử dụng để xây dựng Docker images. Nó bao gồm các chỉ thị và lệnh cần thiết để đóng gói ứng dụng của bạn vào trong một image Docker hoàn chỉnh và có thể tái sử dụng.</w:t>
      </w:r>
    </w:p>
    <w:p w:rsidR="00000000" w:rsidDel="00000000" w:rsidP="00000000" w:rsidRDefault="00000000" w:rsidRPr="00000000" w14:paraId="00000BD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729230"/>
            <wp:effectExtent b="0" l="0" r="0" t="0"/>
            <wp:docPr descr="Text&#10;&#10;Description automatically generated" id="130" name="image1.png"/>
            <a:graphic>
              <a:graphicData uri="http://schemas.openxmlformats.org/drawingml/2006/picture">
                <pic:pic>
                  <pic:nvPicPr>
                    <pic:cNvPr descr="Text&#10;&#10;Description automatically generated" id="0" name="image1.png"/>
                    <pic:cNvPicPr preferRelativeResize="0"/>
                  </pic:nvPicPr>
                  <pic:blipFill>
                    <a:blip r:embed="rId266"/>
                    <a:srcRect b="0" l="0" r="0" t="0"/>
                    <a:stretch>
                      <a:fillRect/>
                    </a:stretch>
                  </pic:blipFill>
                  <pic:spPr>
                    <a:xfrm>
                      <a:off x="0" y="0"/>
                      <a:ext cx="5688967"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xn8ts7" w:id="255"/>
      <w:bookmarkEnd w:id="25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5.1 Thêm docker file</w:t>
      </w:r>
    </w:p>
    <w:p w:rsidR="00000000" w:rsidDel="00000000" w:rsidP="00000000" w:rsidRDefault="00000000" w:rsidRPr="00000000" w14:paraId="00000BD8">
      <w:pPr>
        <w:pStyle w:val="Heading3"/>
        <w:numPr>
          <w:ilvl w:val="2"/>
          <w:numId w:val="13"/>
        </w:numPr>
        <w:ind w:left="720" w:hanging="720"/>
        <w:rPr/>
      </w:pPr>
      <w:bookmarkStart w:colFirst="0" w:colLast="0" w:name="_heading=h.1csj400" w:id="256"/>
      <w:bookmarkEnd w:id="256"/>
      <w:r w:rsidDel="00000000" w:rsidR="00000000" w:rsidRPr="00000000">
        <w:rPr>
          <w:rtl w:val="0"/>
        </w:rPr>
        <w:t xml:space="preserve">Build image</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xây dựng một Docker image, sau khi tạo ra một Dockerfile, sử dụng lệnh docker build để thực hiện việc tạo image.</w:t>
      </w:r>
    </w:p>
    <w:p w:rsidR="00000000" w:rsidDel="00000000" w:rsidP="00000000" w:rsidRDefault="00000000" w:rsidRPr="00000000" w14:paraId="00000BD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361565"/>
            <wp:effectExtent b="0" l="0" r="0" t="0"/>
            <wp:docPr descr="Timeline&#10;&#10;Description automatically generated with medium confidence" id="131" name="image5.png"/>
            <a:graphic>
              <a:graphicData uri="http://schemas.openxmlformats.org/drawingml/2006/picture">
                <pic:pic>
                  <pic:nvPicPr>
                    <pic:cNvPr descr="Timeline&#10;&#10;Description automatically generated with medium confidence" id="0" name="image5.png"/>
                    <pic:cNvPicPr preferRelativeResize="0"/>
                  </pic:nvPicPr>
                  <pic:blipFill>
                    <a:blip r:embed="rId267"/>
                    <a:srcRect b="0" l="0" r="0" t="0"/>
                    <a:stretch>
                      <a:fillRect/>
                    </a:stretch>
                  </pic:blipFill>
                  <pic:spPr>
                    <a:xfrm>
                      <a:off x="0" y="0"/>
                      <a:ext cx="5688965"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ws6mnt" w:id="257"/>
      <w:bookmarkEnd w:id="25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 Quá trình build docker image</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quá trình build hoàn tất, bạn có thể đặt tên và thêm tag cho image bằng câu lệnh docker tag &lt;ID_image&gt; &lt;tên_image:v1&gt;. ID của image mới được tạo ra sẽ được hiển thị trong quá trình build.</w:t>
      </w:r>
    </w:p>
    <w:p w:rsidR="00000000" w:rsidDel="00000000" w:rsidP="00000000" w:rsidRDefault="00000000" w:rsidRPr="00000000" w14:paraId="00000BDD">
      <w:pPr>
        <w:pStyle w:val="Heading3"/>
        <w:numPr>
          <w:ilvl w:val="2"/>
          <w:numId w:val="13"/>
        </w:numPr>
        <w:ind w:left="720" w:hanging="720"/>
        <w:rPr/>
      </w:pPr>
      <w:bookmarkStart w:colFirst="0" w:colLast="0" w:name="_heading=h.2bxgwvm" w:id="258"/>
      <w:bookmarkEnd w:id="258"/>
      <w:r w:rsidDel="00000000" w:rsidR="00000000" w:rsidRPr="00000000">
        <w:rPr>
          <w:rtl w:val="0"/>
        </w:rPr>
        <w:t xml:space="preserve">Đẩy image lên Docker Hub</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sử dụng Fly.io với Docker, bạn không bắt buộc phải đẩy image của Docker lên Docker Hub. Bạn có thể tạo và đẩy Docker image trực tiếp lên Fly.io platform bằng flyctl command-line tool.</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việc đẩy Docker image lên Docker Hub có thể hữu ích trong một số trường hợp. Ví dụ, khi bạn đang làm việc trong một team lớn hoặc cần chia sẻ ứng dụng của mình với các công ty khác, việc đẩy Docker image lên Docker Hub giúp cho các thành viên của team hoặc người dùng bên ngoài có thể truy cập và sử dụng image của bạn một cách dễ dàng.</w:t>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Ngoài ra, bạn cũng có thể sử dụng Docker Hub như một nơi để đăng ký các phiên bản của image và quản lý chúng theo từng tag. Điều này giúp cho việc quản lý các phiên bản của image trở nên dễ dàng hơn, đặc biệt khi bạn có nhiều phiên bản của image được sử dụng trên nhiều môi trường khác nhau.</w:t>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Vậy nên nhóm sẽ lựa chọn đẩy lên Docker Hub</w:t>
      </w:r>
    </w:p>
    <w:p w:rsidR="00000000" w:rsidDel="00000000" w:rsidP="00000000" w:rsidRDefault="00000000" w:rsidRPr="00000000" w14:paraId="00000BE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888615"/>
            <wp:effectExtent b="0" l="0" r="0" t="0"/>
            <wp:docPr descr="Graphical user interface, text, application, email&#10;&#10;Description automatically generated" id="132" name="image2.png"/>
            <a:graphic>
              <a:graphicData uri="http://schemas.openxmlformats.org/drawingml/2006/picture">
                <pic:pic>
                  <pic:nvPicPr>
                    <pic:cNvPr descr="Graphical user interface, text, application, email&#10;&#10;Description automatically generated" id="0" name="image2.png"/>
                    <pic:cNvPicPr preferRelativeResize="0"/>
                  </pic:nvPicPr>
                  <pic:blipFill>
                    <a:blip r:embed="rId268"/>
                    <a:srcRect b="0" l="0" r="0" t="0"/>
                    <a:stretch>
                      <a:fillRect/>
                    </a:stretch>
                  </pic:blipFill>
                  <pic:spPr>
                    <a:xfrm>
                      <a:off x="0" y="0"/>
                      <a:ext cx="5688965"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r2r73f" w:id="259"/>
      <w:bookmarkEnd w:id="25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 Image đã được đẩy lên Docker Hub</w:t>
      </w:r>
    </w:p>
    <w:p w:rsidR="00000000" w:rsidDel="00000000" w:rsidP="00000000" w:rsidRDefault="00000000" w:rsidRPr="00000000" w14:paraId="00000BE4">
      <w:pPr>
        <w:pStyle w:val="Heading3"/>
        <w:numPr>
          <w:ilvl w:val="2"/>
          <w:numId w:val="13"/>
        </w:numPr>
        <w:ind w:left="720" w:hanging="720"/>
        <w:rPr/>
      </w:pPr>
      <w:bookmarkStart w:colFirst="0" w:colLast="0" w:name="_heading=h.3b2epr8" w:id="260"/>
      <w:bookmarkEnd w:id="260"/>
      <w:r w:rsidDel="00000000" w:rsidR="00000000" w:rsidRPr="00000000">
        <w:rPr>
          <w:rtl w:val="0"/>
        </w:rPr>
        <w:t xml:space="preserve">Đăng nhập vào fly.io</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auth login là một câu lệnh của Flyctl command-line tool, được sử dụng để đăng nhập vào tài khoản Fly.io.</w:t>
      </w:r>
    </w:p>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thực hiện lệnh này, Flyctl sẽ yêu cầu bạn cung cấp thông tin đăng nhập của tài khoản Fly.io. Nếu chưa có tài khoản, có thể đăng ký tại đây: https://fly.io/signup.</w:t>
      </w:r>
    </w:p>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thành công, Flyctl sẽ ghi nhận thông tin xác thực và lưu trữ nó để sử dụng cho các lệnh tiếp theo. Cũng có thể sử dụng flyctl auth logout để đăng xuất khỏi tài khoản Fly.io.</w:t>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đăng nhập vào tài khoản Fly.io là bắt buộc để có thể triển khai và quản lý các ứng dụng trên platform Fly.io.</w:t>
      </w:r>
    </w:p>
    <w:p w:rsidR="00000000" w:rsidDel="00000000" w:rsidP="00000000" w:rsidRDefault="00000000" w:rsidRPr="00000000" w14:paraId="00000BE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731770"/>
            <wp:effectExtent b="0" l="0" r="0" t="0"/>
            <wp:docPr descr="Graphical user interface, website&#10;&#10;Description automatically generated with medium confidence" id="133" name="image7.png"/>
            <a:graphic>
              <a:graphicData uri="http://schemas.openxmlformats.org/drawingml/2006/picture">
                <pic:pic>
                  <pic:nvPicPr>
                    <pic:cNvPr descr="Graphical user interface, website&#10;&#10;Description automatically generated with medium confidence" id="0" name="image7.png"/>
                    <pic:cNvPicPr preferRelativeResize="0"/>
                  </pic:nvPicPr>
                  <pic:blipFill>
                    <a:blip r:embed="rId269"/>
                    <a:srcRect b="0" l="0" r="0" t="0"/>
                    <a:stretch>
                      <a:fillRect/>
                    </a:stretch>
                  </pic:blipFill>
                  <pic:spPr>
                    <a:xfrm>
                      <a:off x="0" y="0"/>
                      <a:ext cx="5688967"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q7ozz1" w:id="261"/>
      <w:bookmarkEnd w:id="26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5.4 Đăng nhập vào Fly.io sử dụng Terminal</w:t>
      </w:r>
    </w:p>
    <w:p w:rsidR="00000000" w:rsidDel="00000000" w:rsidP="00000000" w:rsidRDefault="00000000" w:rsidRPr="00000000" w14:paraId="00000BE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2881630"/>
            <wp:effectExtent b="0" l="0" r="0" t="0"/>
            <wp:docPr descr="Graphical user interface, application&#10;&#10;Description automatically generated" id="134" name="image4.png"/>
            <a:graphic>
              <a:graphicData uri="http://schemas.openxmlformats.org/drawingml/2006/picture">
                <pic:pic>
                  <pic:nvPicPr>
                    <pic:cNvPr descr="Graphical user interface, application&#10;&#10;Description automatically generated" id="0" name="image4.png"/>
                    <pic:cNvPicPr preferRelativeResize="0"/>
                  </pic:nvPicPr>
                  <pic:blipFill>
                    <a:blip r:embed="rId270"/>
                    <a:srcRect b="0" l="0" r="0" t="0"/>
                    <a:stretch>
                      <a:fillRect/>
                    </a:stretch>
                  </pic:blipFill>
                  <pic:spPr>
                    <a:xfrm>
                      <a:off x="0" y="0"/>
                      <a:ext cx="5688967"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a7cimu" w:id="262"/>
      <w:bookmarkEnd w:id="26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5.5 Mở client đăng nhập trên web</w:t>
      </w:r>
    </w:p>
    <w:p w:rsidR="00000000" w:rsidDel="00000000" w:rsidP="00000000" w:rsidRDefault="00000000" w:rsidRPr="00000000" w14:paraId="00000BE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31770"/>
            <wp:effectExtent b="0" l="0" r="0" t="0"/>
            <wp:docPr descr="Graphical user interface, website&#10;&#10;Description automatically generated" id="135" name="image8.png"/>
            <a:graphic>
              <a:graphicData uri="http://schemas.openxmlformats.org/drawingml/2006/picture">
                <pic:pic>
                  <pic:nvPicPr>
                    <pic:cNvPr descr="Graphical user interface, website&#10;&#10;Description automatically generated" id="0" name="image8.png"/>
                    <pic:cNvPicPr preferRelativeResize="0"/>
                  </pic:nvPicPr>
                  <pic:blipFill>
                    <a:blip r:embed="rId271"/>
                    <a:srcRect b="0" l="0" r="0" t="0"/>
                    <a:stretch>
                      <a:fillRect/>
                    </a:stretch>
                  </pic:blipFill>
                  <pic:spPr>
                    <a:xfrm>
                      <a:off x="0" y="0"/>
                      <a:ext cx="5688965" cy="2731770"/>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pcmsun" w:id="263"/>
      <w:bookmarkEnd w:id="2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5.6 Hoàn tất quá trình đăng nhập</w:t>
      </w:r>
    </w:p>
    <w:p w:rsidR="00000000" w:rsidDel="00000000" w:rsidP="00000000" w:rsidRDefault="00000000" w:rsidRPr="00000000" w14:paraId="00000BEF">
      <w:pPr>
        <w:pStyle w:val="Heading3"/>
        <w:numPr>
          <w:ilvl w:val="2"/>
          <w:numId w:val="13"/>
        </w:numPr>
        <w:ind w:left="720" w:hanging="720"/>
        <w:rPr/>
      </w:pPr>
      <w:bookmarkStart w:colFirst="0" w:colLast="0" w:name="_heading=h.14hx32g" w:id="264"/>
      <w:bookmarkEnd w:id="264"/>
      <w:r w:rsidDel="00000000" w:rsidR="00000000" w:rsidRPr="00000000">
        <w:rPr>
          <w:rtl w:val="0"/>
        </w:rPr>
        <w:t xml:space="preserve">Khởi động ứng dụng</w:t>
      </w:r>
    </w:p>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launch là một câu lệnh của Flyctl command-line tool, được sử dụng để khởi động một phiên bản mới của ứng dụng trên Fly.io platform.</w:t>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bạn thực hiện lệnh này, Flyctl sẽ tìm phiên bản mới nhất của ứng dụng trong registry và triển khai nó trên các máy chủ Fly.io. Nếu phiên bản mới nhất không tồn tại, Flyctl sẽ xây dựng phiên bản mới từ codebase và triển khai nó.</w:t>
      </w:r>
    </w:p>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cụ thể được thực hiện bởi flyctl launch bao gồm:</w:t>
      </w:r>
    </w:p>
    <w:p w:rsidR="00000000" w:rsidDel="00000000" w:rsidP="00000000" w:rsidRDefault="00000000" w:rsidRPr="00000000" w14:paraId="00000B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Tải xuống phiên bản mới nhất của ứng dụng từ registry hoặc xây dựng lại phiên bản mới từ codebase.</w:t>
      </w:r>
    </w:p>
    <w:p w:rsidR="00000000" w:rsidDel="00000000" w:rsidP="00000000" w:rsidRDefault="00000000" w:rsidRPr="00000000" w14:paraId="00000B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 máy chủ Fly.io cần thiết để chạy ứng dụng.</w:t>
      </w:r>
    </w:p>
    <w:p w:rsidR="00000000" w:rsidDel="00000000" w:rsidP="00000000" w:rsidRDefault="00000000" w:rsidRPr="00000000" w14:paraId="00000B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ứng dụng trên các máy chủ Fly.io đã xác định.</w:t>
      </w:r>
    </w:p>
    <w:p w:rsidR="00000000" w:rsidDel="00000000" w:rsidP="00000000" w:rsidRDefault="00000000" w:rsidRPr="00000000" w14:paraId="00000B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hoạt phiên bản mới của ứng dụng và đảm bảo rằng các máy chủ Fly.io có thể phục vụ yêu cầu của ứng dụng.</w:t>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khởi động phiên bản mới của ứng dụng sẽ đảm bảo rằng ứng dụng của bạn đang chạy trên Fly.io platform và có thể được truy cập bởi người dùng.</w:t>
      </w:r>
    </w:p>
    <w:p w:rsidR="00000000" w:rsidDel="00000000" w:rsidP="00000000" w:rsidRDefault="00000000" w:rsidRPr="00000000" w14:paraId="00000BF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3084830"/>
            <wp:effectExtent b="0" l="0" r="0" t="0"/>
            <wp:docPr descr="Text&#10;&#10;Description automatically generated" id="136" name="image10.png"/>
            <a:graphic>
              <a:graphicData uri="http://schemas.openxmlformats.org/drawingml/2006/picture">
                <pic:pic>
                  <pic:nvPicPr>
                    <pic:cNvPr descr="Text&#10;&#10;Description automatically generated" id="0" name="image10.png"/>
                    <pic:cNvPicPr preferRelativeResize="0"/>
                  </pic:nvPicPr>
                  <pic:blipFill>
                    <a:blip r:embed="rId272"/>
                    <a:srcRect b="0" l="0" r="0" t="0"/>
                    <a:stretch>
                      <a:fillRect/>
                    </a:stretch>
                  </pic:blipFill>
                  <pic:spPr>
                    <a:xfrm>
                      <a:off x="0" y="0"/>
                      <a:ext cx="5688965"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ohklq9" w:id="265"/>
      <w:bookmarkEnd w:id="26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5.7 Khởi động Fly.io</w:t>
      </w:r>
    </w:p>
    <w:p w:rsidR="00000000" w:rsidDel="00000000" w:rsidP="00000000" w:rsidRDefault="00000000" w:rsidRPr="00000000" w14:paraId="00000BFA">
      <w:pPr>
        <w:pStyle w:val="Heading3"/>
        <w:numPr>
          <w:ilvl w:val="2"/>
          <w:numId w:val="13"/>
        </w:numPr>
        <w:ind w:left="720" w:hanging="720"/>
        <w:rPr/>
      </w:pPr>
      <w:bookmarkStart w:colFirst="0" w:colLast="0" w:name="_heading=h.23muvy2" w:id="266"/>
      <w:bookmarkEnd w:id="266"/>
      <w:r w:rsidDel="00000000" w:rsidR="00000000" w:rsidRPr="00000000">
        <w:rPr>
          <w:rtl w:val="0"/>
        </w:rPr>
        <w:t xml:space="preserve">Thiết lập các biến bí mật (secret variable)</w:t>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Biến bí mật (secret variable) là một giá trị được lưu trữ trong Fly.io platform nhưng không được tiết lộ cho các thành viên khác trong nhóm của bạn. Nói cách khác, biến bí mật là một biến mà chỉ có người đăng nhập và quản lý ứng dụng của bạn mới có thể xem giá trị của nó.</w:t>
      </w:r>
    </w:p>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sử dụng các biến bí mật là quan trọng để bảo vệ các thông tin nhạy cảm liên quan đến môi trường sản xuất của ứng dụng của bạn, chẳng hạn như thông tin đăng nhập hoặc thông tin bảo mật khác.</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Fly.io cung cấp cho bạn một cách để thiết lập và quản lý các biến bí mật của ứng dụng, thông qua câu lệnh flyctl secrets set. Giá trị của các biến bí mật này sẽ được mã hóa bởi Fly.io platform để bảo vệ tính riêng tư của nó khi được lưu trữ. Sau đó, bạn có thể sử dụng các biến bí mật này trong file cấu hình của ứng dụng của bạn theo cú pháp {{ secrets.MY_SECRET }}.</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biến bí mật giúp cho việc triển khai và quản lý ứng dụng trên Fly.io platform trở nên an toàn và đảm bảo hơn.</w:t>
      </w:r>
    </w:p>
    <w:p w:rsidR="00000000" w:rsidDel="00000000" w:rsidP="00000000" w:rsidRDefault="00000000" w:rsidRPr="00000000" w14:paraId="00000BF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7" cy="703580"/>
            <wp:effectExtent b="0" l="0" r="0" t="0"/>
            <wp:docPr id="137" name="image11.png"/>
            <a:graphic>
              <a:graphicData uri="http://schemas.openxmlformats.org/drawingml/2006/picture">
                <pic:pic>
                  <pic:nvPicPr>
                    <pic:cNvPr id="0" name="image11.png"/>
                    <pic:cNvPicPr preferRelativeResize="0"/>
                  </pic:nvPicPr>
                  <pic:blipFill>
                    <a:blip r:embed="rId273"/>
                    <a:srcRect b="0" l="0" r="0" t="0"/>
                    <a:stretch>
                      <a:fillRect/>
                    </a:stretch>
                  </pic:blipFill>
                  <pic:spPr>
                    <a:xfrm>
                      <a:off x="0" y="0"/>
                      <a:ext cx="5688967" cy="703580"/>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is565v" w:id="267"/>
      <w:bookmarkEnd w:id="26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5.8 Thiết lập các biến secret</w:t>
      </w:r>
    </w:p>
    <w:p w:rsidR="00000000" w:rsidDel="00000000" w:rsidP="00000000" w:rsidRDefault="00000000" w:rsidRPr="00000000" w14:paraId="00000C01">
      <w:pPr>
        <w:pStyle w:val="Heading3"/>
        <w:numPr>
          <w:ilvl w:val="2"/>
          <w:numId w:val="13"/>
        </w:numPr>
        <w:ind w:left="720" w:hanging="720"/>
        <w:rPr/>
      </w:pPr>
      <w:bookmarkStart w:colFirst="0" w:colLast="0" w:name="_heading=h.32rsoto" w:id="268"/>
      <w:bookmarkEnd w:id="268"/>
      <w:r w:rsidDel="00000000" w:rsidR="00000000" w:rsidRPr="00000000">
        <w:rPr>
          <w:rtl w:val="0"/>
        </w:rPr>
        <w:t xml:space="preserve">Đẩy image Docker lên fly.io registry</w:t>
      </w:r>
    </w:p>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flyctl deploy là một câu lệnh của Flyctl command-line tool, được sử dụng để triển khai một phiên bản mới của ứng dụng trên Fly.io platform.</w:t>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bạn thực hiện lệnh này, Flyctl sẽ xây dựng một phiên bản mới từ codebase của bạn (nếu cần) và triển khai nó trên các máy chủ Fly.io. Các bước cụ thể được thực hiện bởi flyctl deploy bao gồm:</w:t>
      </w:r>
    </w:p>
    <w:p w:rsidR="00000000" w:rsidDel="00000000" w:rsidP="00000000" w:rsidRDefault="00000000" w:rsidRPr="00000000" w14:paraId="00000C0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một phiên bản mới của ứng dụng từ codebase của bạn.</w:t>
      </w:r>
    </w:p>
    <w:p w:rsidR="00000000" w:rsidDel="00000000" w:rsidP="00000000" w:rsidRDefault="00000000" w:rsidRPr="00000000" w14:paraId="00000C0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các máy chủ Fly.io cần thiết để chạy ứng dụng.</w:t>
      </w:r>
    </w:p>
    <w:p w:rsidR="00000000" w:rsidDel="00000000" w:rsidP="00000000" w:rsidRDefault="00000000" w:rsidRPr="00000000" w14:paraId="00000C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Triển khai ứng dụng trên các máy chủ Fly.io đã xác định.</w:t>
      </w:r>
    </w:p>
    <w:p w:rsidR="00000000" w:rsidDel="00000000" w:rsidP="00000000" w:rsidRDefault="00000000" w:rsidRPr="00000000" w14:paraId="00000C0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00" w:line="27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hoạt phiên bản mới của ứng dụng và đảm bảo rằng các máy chủ Fly.io có thể phục vụ yêu cầu của ứng dụng.</w:t>
      </w:r>
    </w:p>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triển khai phiên bản mới của ứng dụng giúp đảm bảo rằng ứng dụng của bạn luôn được cập nhật với codebase mới nhất và có thể phục vụ yêu cầu của người dùng một cách hiệu quả. Bạn có thể sử dụng lệnh flyctl deploy khi bạn muốn triển khai một cập nhật mới cho ứng dụng của bạn trên Fly.io platform.</w:t>
      </w:r>
    </w:p>
    <w:p w:rsidR="00000000" w:rsidDel="00000000" w:rsidP="00000000" w:rsidRDefault="00000000" w:rsidRPr="00000000" w14:paraId="00000C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1595120"/>
            <wp:effectExtent b="0" l="0" r="0" t="0"/>
            <wp:docPr descr="Text&#10;&#10;Description automatically generated" id="152" name="image33.png"/>
            <a:graphic>
              <a:graphicData uri="http://schemas.openxmlformats.org/drawingml/2006/picture">
                <pic:pic>
                  <pic:nvPicPr>
                    <pic:cNvPr descr="Text&#10;&#10;Description automatically generated" id="0" name="image33.png"/>
                    <pic:cNvPicPr preferRelativeResize="0"/>
                  </pic:nvPicPr>
                  <pic:blipFill>
                    <a:blip r:embed="rId274"/>
                    <a:srcRect b="0" l="0" r="0" t="0"/>
                    <a:stretch>
                      <a:fillRect/>
                    </a:stretch>
                  </pic:blipFill>
                  <pic:spPr>
                    <a:xfrm>
                      <a:off x="0" y="0"/>
                      <a:ext cx="5688965" cy="1595120"/>
                    </a:xfrm>
                    <a:prstGeom prst="rect"/>
                    <a:ln/>
                  </pic:spPr>
                </pic:pic>
              </a:graphicData>
            </a:graphic>
          </wp:inline>
        </w:drawing>
      </w:r>
      <w:r w:rsidDel="00000000" w:rsidR="00000000" w:rsidRPr="00000000">
        <w:rPr>
          <w:rtl w:val="0"/>
        </w:rPr>
      </w:r>
    </w:p>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hx2z1h" w:id="269"/>
      <w:bookmarkEnd w:id="26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5.9 Đẩy image Docker lên Fly.io register</w:t>
      </w:r>
    </w:p>
    <w:p w:rsidR="00000000" w:rsidDel="00000000" w:rsidP="00000000" w:rsidRDefault="00000000" w:rsidRPr="00000000" w14:paraId="00000C0B">
      <w:pPr>
        <w:pStyle w:val="Heading2"/>
        <w:numPr>
          <w:ilvl w:val="1"/>
          <w:numId w:val="13"/>
        </w:numPr>
        <w:ind w:left="718" w:hanging="576"/>
        <w:rPr/>
      </w:pPr>
      <w:bookmarkStart w:colFirst="0" w:colLast="0" w:name="_heading=h.41wqhpa" w:id="270"/>
      <w:bookmarkEnd w:id="270"/>
      <w:r w:rsidDel="00000000" w:rsidR="00000000" w:rsidRPr="00000000">
        <w:rPr>
          <w:rtl w:val="0"/>
        </w:rPr>
        <w:t xml:space="preserve">Tài liệu hướng dẫn người dùng</w:t>
      </w:r>
    </w:p>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tài liệu hướng dẫn sử dụng em có sử dụng latex để viết tài liệu. </w:t>
        <w:br w:type="textWrapping"/>
        <w:t xml:space="preserve">Link truy cập latex: https://www.overleaf.com/read/swkmjykvxzyd</w:t>
      </w:r>
    </w:p>
    <w:p w:rsidR="00000000" w:rsidDel="00000000" w:rsidP="00000000" w:rsidRDefault="00000000" w:rsidRPr="00000000" w14:paraId="00000C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78760"/>
            <wp:effectExtent b="0" l="0" r="0" t="0"/>
            <wp:docPr id="153" name="image35.png"/>
            <a:graphic>
              <a:graphicData uri="http://schemas.openxmlformats.org/drawingml/2006/picture">
                <pic:pic>
                  <pic:nvPicPr>
                    <pic:cNvPr id="0" name="image35.png"/>
                    <pic:cNvPicPr preferRelativeResize="0"/>
                  </pic:nvPicPr>
                  <pic:blipFill>
                    <a:blip r:embed="rId275"/>
                    <a:srcRect b="0" l="0" r="0" t="0"/>
                    <a:stretch>
                      <a:fillRect/>
                    </a:stretch>
                  </pic:blipFill>
                  <pic:spPr>
                    <a:xfrm>
                      <a:off x="0" y="0"/>
                      <a:ext cx="5688965"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h20rx3" w:id="271"/>
      <w:bookmarkEnd w:id="27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5.10 Viết tài liệu bằng Latex</w:t>
      </w:r>
    </w:p>
    <w:p w:rsidR="00000000" w:rsidDel="00000000" w:rsidP="00000000" w:rsidRDefault="00000000" w:rsidRPr="00000000" w14:paraId="00000C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88965" cy="2769870"/>
            <wp:effectExtent b="0" l="0" r="0" t="0"/>
            <wp:docPr id="154" name="image41.png"/>
            <a:graphic>
              <a:graphicData uri="http://schemas.openxmlformats.org/drawingml/2006/picture">
                <pic:pic>
                  <pic:nvPicPr>
                    <pic:cNvPr id="0" name="image41.png"/>
                    <pic:cNvPicPr preferRelativeResize="0"/>
                  </pic:nvPicPr>
                  <pic:blipFill>
                    <a:blip r:embed="rId276"/>
                    <a:srcRect b="0" l="0" r="0" t="0"/>
                    <a:stretch>
                      <a:fillRect/>
                    </a:stretch>
                  </pic:blipFill>
                  <pic:spPr>
                    <a:xfrm>
                      <a:off x="0" y="0"/>
                      <a:ext cx="568896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w7b24w" w:id="272"/>
      <w:bookmarkEnd w:id="27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5.11 Viết tài liệu bằng Latex</w:t>
      </w:r>
    </w:p>
    <w:p w:rsidR="00000000" w:rsidDel="00000000" w:rsidP="00000000" w:rsidRDefault="00000000" w:rsidRPr="00000000" w14:paraId="00000C11">
      <w:pPr>
        <w:pStyle w:val="Heading3"/>
        <w:numPr>
          <w:ilvl w:val="2"/>
          <w:numId w:val="13"/>
        </w:numPr>
        <w:ind w:left="720" w:hanging="720"/>
        <w:rPr/>
      </w:pPr>
      <w:bookmarkStart w:colFirst="0" w:colLast="0" w:name="_heading=h.3g6yksp" w:id="273"/>
      <w:bookmarkEnd w:id="273"/>
      <w:r w:rsidDel="00000000" w:rsidR="00000000" w:rsidRPr="00000000">
        <w:rPr>
          <w:rtl w:val="0"/>
        </w:rPr>
        <w:t xml:space="preserve">Mở đầu</w:t>
      </w:r>
    </w:p>
    <w:p w:rsidR="00000000" w:rsidDel="00000000" w:rsidP="00000000" w:rsidRDefault="00000000" w:rsidRPr="00000000" w14:paraId="00000C12">
      <w:pPr>
        <w:pStyle w:val="Heading4"/>
        <w:numPr>
          <w:ilvl w:val="3"/>
          <w:numId w:val="13"/>
        </w:numPr>
        <w:ind w:left="864" w:hanging="864"/>
        <w:rPr/>
      </w:pPr>
      <w:bookmarkStart w:colFirst="0" w:colLast="0" w:name="_heading=h.1vc8v0i" w:id="274"/>
      <w:bookmarkEnd w:id="274"/>
      <w:r w:rsidDel="00000000" w:rsidR="00000000" w:rsidRPr="00000000">
        <w:rPr>
          <w:rtl w:val="0"/>
        </w:rPr>
        <w:t xml:space="preserve">Hướng dẫn sử dụng tài liệu</w:t>
      </w:r>
    </w:p>
    <w:p w:rsidR="00000000" w:rsidDel="00000000" w:rsidP="00000000" w:rsidRDefault="00000000" w:rsidRPr="00000000" w14:paraId="00000C1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Tài liệu hướng dẫn sử dụng HỆ THỐNG QUẢN LÝ THỰC TẬP, ĐỒ ÁN KHOA CÔNG NGHỆ THÔNG TIN TRƯỜNG ĐẠI HỌC THỦY LỢI gồm các phần chính như sau: </w:t>
      </w:r>
    </w:p>
    <w:p w:rsidR="00000000" w:rsidDel="00000000" w:rsidP="00000000" w:rsidRDefault="00000000" w:rsidRPr="00000000" w14:paraId="00000C1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mở đầu: Trình bày cách sử dụng tài liệu, các thuật ngữ và viết tắt trong tài liệu</w:t>
      </w:r>
    </w:p>
    <w:p w:rsidR="00000000" w:rsidDel="00000000" w:rsidP="00000000" w:rsidRDefault="00000000" w:rsidRPr="00000000" w14:paraId="00000C1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tổng quan: Giới thiệu tổng quan về hệ thống</w:t>
      </w:r>
    </w:p>
    <w:p w:rsidR="00000000" w:rsidDel="00000000" w:rsidP="00000000" w:rsidRDefault="00000000" w:rsidRPr="00000000" w14:paraId="00000C1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Phần hướng dẫn sử dụng: Giới thiệu các bước sử dụng hệ thống-</w:t>
      </w:r>
    </w:p>
    <w:p w:rsidR="00000000" w:rsidDel="00000000" w:rsidP="00000000" w:rsidRDefault="00000000" w:rsidRPr="00000000" w14:paraId="00000C17">
      <w:pPr>
        <w:rPr/>
      </w:pPr>
      <w:r w:rsidDel="00000000" w:rsidR="00000000" w:rsidRPr="00000000">
        <w:rPr>
          <w:rFonts w:ascii="Times New Roman" w:cs="Times New Roman" w:eastAsia="Times New Roman" w:hAnsi="Times New Roman"/>
          <w:color w:val="000000"/>
          <w:rtl w:val="0"/>
        </w:rPr>
        <w:t xml:space="preserve">- Phần mô tả hệ thống theo chức năng: Mô tả chi tiết các chức năng và cách sử dụng của hệ thống trên quan điểm người sử dụng theo nghiệp vụ. </w:t>
      </w:r>
      <w:r w:rsidDel="00000000" w:rsidR="00000000" w:rsidRPr="00000000">
        <w:rPr>
          <w:rtl w:val="0"/>
        </w:rPr>
      </w:r>
    </w:p>
    <w:p w:rsidR="00000000" w:rsidDel="00000000" w:rsidP="00000000" w:rsidRDefault="00000000" w:rsidRPr="00000000" w14:paraId="00000C18">
      <w:pPr>
        <w:pStyle w:val="Heading4"/>
        <w:numPr>
          <w:ilvl w:val="3"/>
          <w:numId w:val="13"/>
        </w:numPr>
        <w:ind w:left="864" w:hanging="864"/>
        <w:rPr/>
      </w:pPr>
      <w:bookmarkStart w:colFirst="0" w:colLast="0" w:name="_heading=h.4fbwdob" w:id="275"/>
      <w:bookmarkEnd w:id="275"/>
      <w:r w:rsidDel="00000000" w:rsidR="00000000" w:rsidRPr="00000000">
        <w:rPr>
          <w:rtl w:val="0"/>
        </w:rPr>
        <w:t xml:space="preserve">Hình thức trình bày tài liệu</w:t>
      </w:r>
    </w:p>
    <w:p w:rsidR="00000000" w:rsidDel="00000000" w:rsidP="00000000" w:rsidRDefault="00000000" w:rsidRPr="00000000" w14:paraId="00000C19">
      <w:pPr>
        <w:rPr/>
      </w:pPr>
      <w:r w:rsidDel="00000000" w:rsidR="00000000" w:rsidRPr="00000000">
        <w:rPr>
          <w:rFonts w:ascii="Times New Roman" w:cs="Times New Roman" w:eastAsia="Times New Roman" w:hAnsi="Times New Roman"/>
          <w:color w:val="000000"/>
          <w:rtl w:val="0"/>
        </w:rPr>
        <w:t xml:space="preserve">Từng chức năng chi tiết đều có hình ảnh minh hoạ đính kèm.</w:t>
      </w:r>
      <w:r w:rsidDel="00000000" w:rsidR="00000000" w:rsidRPr="00000000">
        <w:rPr>
          <w:rtl w:val="0"/>
        </w:rPr>
      </w:r>
    </w:p>
    <w:p w:rsidR="00000000" w:rsidDel="00000000" w:rsidP="00000000" w:rsidRDefault="00000000" w:rsidRPr="00000000" w14:paraId="00000C1A">
      <w:pPr>
        <w:pStyle w:val="Heading4"/>
        <w:numPr>
          <w:ilvl w:val="3"/>
          <w:numId w:val="13"/>
        </w:numPr>
        <w:ind w:left="864" w:hanging="864"/>
        <w:rPr/>
      </w:pPr>
      <w:bookmarkStart w:colFirst="0" w:colLast="0" w:name="_heading=h.2uh6nw4" w:id="276"/>
      <w:bookmarkEnd w:id="276"/>
      <w:r w:rsidDel="00000000" w:rsidR="00000000" w:rsidRPr="00000000">
        <w:rPr>
          <w:rtl w:val="0"/>
        </w:rPr>
        <w:t xml:space="preserve">Thuật ngữ và từ viết tắt</w:t>
      </w:r>
    </w:p>
    <w:p w:rsidR="00000000" w:rsidDel="00000000" w:rsidP="00000000" w:rsidRDefault="00000000" w:rsidRPr="00000000" w14:paraId="00000C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CSDL: Cơ sở dữ liệu</w:t>
      </w:r>
    </w:p>
    <w:p w:rsidR="00000000" w:rsidDel="00000000" w:rsidP="00000000" w:rsidRDefault="00000000" w:rsidRPr="00000000" w14:paraId="00000C1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 Giảng viên</w:t>
      </w:r>
    </w:p>
    <w:p w:rsidR="00000000" w:rsidDel="00000000" w:rsidP="00000000" w:rsidRDefault="00000000" w:rsidRPr="00000000" w14:paraId="00000C1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GVHD: Giảng viên hướng dẫn</w:t>
      </w:r>
    </w:p>
    <w:p w:rsidR="00000000" w:rsidDel="00000000" w:rsidP="00000000" w:rsidRDefault="00000000" w:rsidRPr="00000000" w14:paraId="00000C1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 Sinh viên</w:t>
      </w:r>
    </w:p>
    <w:p w:rsidR="00000000" w:rsidDel="00000000" w:rsidP="00000000" w:rsidRDefault="00000000" w:rsidRPr="00000000" w14:paraId="00000C1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VPK: Văn phòng khoa</w:t>
      </w:r>
    </w:p>
    <w:p w:rsidR="00000000" w:rsidDel="00000000" w:rsidP="00000000" w:rsidRDefault="00000000" w:rsidRPr="00000000" w14:paraId="00000C2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BM: Bộ môn</w:t>
      </w:r>
    </w:p>
    <w:p w:rsidR="00000000" w:rsidDel="00000000" w:rsidP="00000000" w:rsidRDefault="00000000" w:rsidRPr="00000000" w14:paraId="00000C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ĐATN: Đồ án tốt nghiệp</w:t>
      </w:r>
    </w:p>
    <w:p w:rsidR="00000000" w:rsidDel="00000000" w:rsidP="00000000" w:rsidRDefault="00000000" w:rsidRPr="00000000" w14:paraId="00000C22">
      <w:pPr>
        <w:pStyle w:val="Heading3"/>
        <w:numPr>
          <w:ilvl w:val="2"/>
          <w:numId w:val="13"/>
        </w:numPr>
        <w:ind w:left="720" w:hanging="720"/>
        <w:rPr/>
      </w:pPr>
      <w:bookmarkStart w:colFirst="0" w:colLast="0" w:name="_heading=h.19mgy3x" w:id="277"/>
      <w:bookmarkEnd w:id="277"/>
      <w:r w:rsidDel="00000000" w:rsidR="00000000" w:rsidRPr="00000000">
        <w:rPr>
          <w:rtl w:val="0"/>
        </w:rPr>
        <w:t xml:space="preserve">Tổng quan</w:t>
      </w:r>
    </w:p>
    <w:p w:rsidR="00000000" w:rsidDel="00000000" w:rsidP="00000000" w:rsidRDefault="00000000" w:rsidRPr="00000000" w14:paraId="00000C23">
      <w:pPr>
        <w:pStyle w:val="Heading4"/>
        <w:numPr>
          <w:ilvl w:val="3"/>
          <w:numId w:val="13"/>
        </w:numPr>
        <w:ind w:left="864" w:hanging="864"/>
        <w:rPr/>
      </w:pPr>
      <w:bookmarkStart w:colFirst="0" w:colLast="0" w:name="_heading=h.3tm4grq" w:id="278"/>
      <w:bookmarkEnd w:id="278"/>
      <w:r w:rsidDel="00000000" w:rsidR="00000000" w:rsidRPr="00000000">
        <w:rPr>
          <w:rtl w:val="0"/>
        </w:rPr>
        <w:t xml:space="preserve">Chức năng, nhiệm vụ</w:t>
      </w:r>
    </w:p>
    <w:p w:rsidR="00000000" w:rsidDel="00000000" w:rsidP="00000000" w:rsidRDefault="00000000" w:rsidRPr="00000000" w14:paraId="00000C24">
      <w:pPr>
        <w:rPr/>
      </w:pPr>
      <w:r w:rsidDel="00000000" w:rsidR="00000000" w:rsidRPr="00000000">
        <w:rPr>
          <w:rFonts w:ascii="Times New Roman" w:cs="Times New Roman" w:eastAsia="Times New Roman" w:hAnsi="Times New Roman"/>
          <w:color w:val="000000"/>
          <w:rtl w:val="0"/>
        </w:rPr>
        <w:t xml:space="preserve">Tên hệ thống: HỆ THỐNG QUẢN LÝ THỰC TẬP, ĐỒ ÁN KHOA CÔNG NGHỆ THÔNG TIN TRƯỜNG ĐẠI HỌC THỦY LỢI </w:t>
      </w:r>
      <w:r w:rsidDel="00000000" w:rsidR="00000000" w:rsidRPr="00000000">
        <w:rPr>
          <w:rtl w:val="0"/>
        </w:rPr>
      </w:r>
    </w:p>
    <w:p w:rsidR="00000000" w:rsidDel="00000000" w:rsidP="00000000" w:rsidRDefault="00000000" w:rsidRPr="00000000" w14:paraId="00000C25">
      <w:pPr>
        <w:rPr/>
      </w:pPr>
      <w:r w:rsidDel="00000000" w:rsidR="00000000" w:rsidRPr="00000000">
        <w:rPr>
          <w:rFonts w:ascii="Times New Roman" w:cs="Times New Roman" w:eastAsia="Times New Roman" w:hAnsi="Times New Roman"/>
          <w:color w:val="000000"/>
          <w:rtl w:val="0"/>
        </w:rPr>
        <w:t xml:space="preserve">Nhiệm vụ chính: quản lý, điều phối, giám sát và hỗ trợ các hoạt động liên quan đến đào tạo thực tập và đồ án của sinh viên trong ngành công nghệ thông tin.</w:t>
      </w:r>
      <w:r w:rsidDel="00000000" w:rsidR="00000000" w:rsidRPr="00000000">
        <w:rPr>
          <w:rtl w:val="0"/>
        </w:rPr>
      </w:r>
    </w:p>
    <w:p w:rsidR="00000000" w:rsidDel="00000000" w:rsidP="00000000" w:rsidRDefault="00000000" w:rsidRPr="00000000" w14:paraId="00000C26">
      <w:pPr>
        <w:pStyle w:val="Heading4"/>
        <w:numPr>
          <w:ilvl w:val="3"/>
          <w:numId w:val="13"/>
        </w:numPr>
        <w:ind w:left="864" w:hanging="864"/>
        <w:rPr/>
      </w:pPr>
      <w:bookmarkStart w:colFirst="0" w:colLast="0" w:name="_heading=h.28reqzj" w:id="279"/>
      <w:bookmarkEnd w:id="279"/>
      <w:r w:rsidDel="00000000" w:rsidR="00000000" w:rsidRPr="00000000">
        <w:rPr>
          <w:rtl w:val="0"/>
        </w:rPr>
        <w:t xml:space="preserve">Hệ thống</w:t>
      </w:r>
    </w:p>
    <w:p w:rsidR="00000000" w:rsidDel="00000000" w:rsidP="00000000" w:rsidRDefault="00000000" w:rsidRPr="00000000" w14:paraId="00000C27">
      <w:pPr>
        <w:rPr/>
      </w:pPr>
      <w:r w:rsidDel="00000000" w:rsidR="00000000" w:rsidRPr="00000000">
        <w:rPr>
          <w:rFonts w:ascii="Times New Roman" w:cs="Times New Roman" w:eastAsia="Times New Roman" w:hAnsi="Times New Roman"/>
          <w:color w:val="000000"/>
          <w:rtl w:val="0"/>
        </w:rPr>
        <w:t xml:space="preserve">HỆ THỐNG QUẢN LÝ THỰC TẬP, ĐỒ ÁN KHOA CÔNG NGHỆ THÔNG TIN TRƯỜNG ĐẠI HỌC THỦY LỢI được xây dựng trên công nghệ .net 7, Node LTS, Docker. </w:t>
      </w:r>
      <w:r w:rsidDel="00000000" w:rsidR="00000000" w:rsidRPr="00000000">
        <w:rPr>
          <w:rtl w:val="0"/>
        </w:rPr>
      </w:r>
    </w:p>
    <w:p w:rsidR="00000000" w:rsidDel="00000000" w:rsidP="00000000" w:rsidRDefault="00000000" w:rsidRPr="00000000" w14:paraId="00000C28">
      <w:pPr>
        <w:rPr/>
      </w:pPr>
      <w:r w:rsidDel="00000000" w:rsidR="00000000" w:rsidRPr="00000000">
        <w:rPr>
          <w:rFonts w:ascii="Times New Roman" w:cs="Times New Roman" w:eastAsia="Times New Roman" w:hAnsi="Times New Roman"/>
          <w:color w:val="000000"/>
          <w:rtl w:val="0"/>
        </w:rPr>
        <w:t xml:space="preserve">Hệ thống được chia thành 3 khu vực tương ứng với phân quyền người dùng trong hệ thống:</w:t>
      </w:r>
      <w:r w:rsidDel="00000000" w:rsidR="00000000" w:rsidRPr="00000000">
        <w:rPr>
          <w:rtl w:val="0"/>
        </w:rPr>
      </w:r>
    </w:p>
    <w:p w:rsidR="00000000" w:rsidDel="00000000" w:rsidP="00000000" w:rsidRDefault="00000000" w:rsidRPr="00000000" w14:paraId="00000C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SV: Đây là nơi SV sử dụng các chức năng của hệ thống như:</w:t>
      </w:r>
    </w:p>
    <w:p w:rsidR="00000000" w:rsidDel="00000000" w:rsidP="00000000" w:rsidRDefault="00000000" w:rsidRPr="00000000" w14:paraId="00000C2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GVHD</w:t>
      </w:r>
    </w:p>
    <w:p w:rsidR="00000000" w:rsidDel="00000000" w:rsidP="00000000" w:rsidRDefault="00000000" w:rsidRPr="00000000" w14:paraId="00000C2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GVHD</w:t>
      </w:r>
    </w:p>
    <w:p w:rsidR="00000000" w:rsidDel="00000000" w:rsidP="00000000" w:rsidRDefault="00000000" w:rsidRPr="00000000" w14:paraId="00000C2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hệ GVHD</w:t>
      </w:r>
    </w:p>
    <w:p w:rsidR="00000000" w:rsidDel="00000000" w:rsidP="00000000" w:rsidRDefault="00000000" w:rsidRPr="00000000" w14:paraId="00000C2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ký GVHD</w:t>
      </w:r>
    </w:p>
    <w:p w:rsidR="00000000" w:rsidDel="00000000" w:rsidP="00000000" w:rsidRDefault="00000000" w:rsidRPr="00000000" w14:paraId="00000C2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đề tài, Sửa đề tài, Xác nhận hoàn thành đăng ký đề tài</w:t>
      </w:r>
    </w:p>
    <w:p w:rsidR="00000000" w:rsidDel="00000000" w:rsidP="00000000" w:rsidRDefault="00000000" w:rsidRPr="00000000" w14:paraId="00000C2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nhiệm vụ</w:t>
      </w:r>
    </w:p>
    <w:p w:rsidR="00000000" w:rsidDel="00000000" w:rsidP="00000000" w:rsidRDefault="00000000" w:rsidRPr="00000000" w14:paraId="00000C3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đề cương</w:t>
      </w:r>
    </w:p>
    <w:p w:rsidR="00000000" w:rsidDel="00000000" w:rsidP="00000000" w:rsidRDefault="00000000" w:rsidRPr="00000000" w14:paraId="00000C3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Nộp báo cáo</w:t>
      </w:r>
    </w:p>
    <w:p w:rsidR="00000000" w:rsidDel="00000000" w:rsidP="00000000" w:rsidRDefault="00000000" w:rsidRPr="00000000" w14:paraId="00000C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GV: Đây là nơi GV sử dụng các chức năng của hệ thống như: </w:t>
      </w:r>
    </w:p>
    <w:p w:rsidR="00000000" w:rsidDel="00000000" w:rsidP="00000000" w:rsidRDefault="00000000" w:rsidRPr="00000000" w14:paraId="00000C3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thời gian trao đổi ĐATN</w:t>
      </w:r>
    </w:p>
    <w:p w:rsidR="00000000" w:rsidDel="00000000" w:rsidP="00000000" w:rsidRDefault="00000000" w:rsidRPr="00000000" w14:paraId="00000C3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deadline báo cáo ĐATN (cuối cùng)</w:t>
      </w:r>
    </w:p>
    <w:p w:rsidR="00000000" w:rsidDel="00000000" w:rsidP="00000000" w:rsidRDefault="00000000" w:rsidRPr="00000000" w14:paraId="00000C3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báo cáo</w:t>
      </w:r>
    </w:p>
    <w:p w:rsidR="00000000" w:rsidDel="00000000" w:rsidP="00000000" w:rsidRDefault="00000000" w:rsidRPr="00000000" w14:paraId="00000C3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C3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đề tài</w:t>
      </w:r>
    </w:p>
    <w:p w:rsidR="00000000" w:rsidDel="00000000" w:rsidP="00000000" w:rsidRDefault="00000000" w:rsidRPr="00000000" w14:paraId="00000C3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BM: Đây là nơi BM sử dụng các chức năng của hệ thống như: </w:t>
      </w:r>
    </w:p>
    <w:p w:rsidR="00000000" w:rsidDel="00000000" w:rsidP="00000000" w:rsidRDefault="00000000" w:rsidRPr="00000000" w14:paraId="00000C3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hoàn thành đăng ký GV</w:t>
      </w:r>
    </w:p>
    <w:p w:rsidR="00000000" w:rsidDel="00000000" w:rsidP="00000000" w:rsidRDefault="00000000" w:rsidRPr="00000000" w14:paraId="00000C3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cương</w:t>
      </w:r>
    </w:p>
    <w:p w:rsidR="00000000" w:rsidDel="00000000" w:rsidP="00000000" w:rsidRDefault="00000000" w:rsidRPr="00000000" w14:paraId="00000C3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 đề cương lên VPK</w:t>
      </w:r>
    </w:p>
    <w:p w:rsidR="00000000" w:rsidDel="00000000" w:rsidP="00000000" w:rsidRDefault="00000000" w:rsidRPr="00000000" w14:paraId="00000C3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GVHD</w:t>
      </w:r>
    </w:p>
    <w:p w:rsidR="00000000" w:rsidDel="00000000" w:rsidP="00000000" w:rsidRDefault="00000000" w:rsidRPr="00000000" w14:paraId="00000C3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công GVHD</w:t>
      </w:r>
    </w:p>
    <w:p w:rsidR="00000000" w:rsidDel="00000000" w:rsidP="00000000" w:rsidRDefault="00000000" w:rsidRPr="00000000" w14:paraId="00000C3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Duyệt đề tài</w:t>
      </w:r>
    </w:p>
    <w:p w:rsidR="00000000" w:rsidDel="00000000" w:rsidP="00000000" w:rsidRDefault="00000000" w:rsidRPr="00000000" w14:paraId="00000C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 vực dành cho VPK: Đây là nơi VPK sử dụng các chức năng của hệ thống như: </w:t>
      </w:r>
    </w:p>
    <w:p w:rsidR="00000000" w:rsidDel="00000000" w:rsidP="00000000" w:rsidRDefault="00000000" w:rsidRPr="00000000" w14:paraId="00000C4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đợt làm ĐATN</w:t>
      </w:r>
    </w:p>
    <w:p w:rsidR="00000000" w:rsidDel="00000000" w:rsidP="00000000" w:rsidRDefault="00000000" w:rsidRPr="00000000" w14:paraId="00000C4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ngày bảo vệ ĐATN</w:t>
      </w:r>
    </w:p>
    <w:p w:rsidR="00000000" w:rsidDel="00000000" w:rsidP="00000000" w:rsidRDefault="00000000" w:rsidRPr="00000000" w14:paraId="00000C4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nhận thông tin (GVHD) </w:t>
      </w:r>
    </w:p>
    <w:p w:rsidR="00000000" w:rsidDel="00000000" w:rsidP="00000000" w:rsidRDefault="00000000" w:rsidRPr="00000000" w14:paraId="00000C43">
      <w:pPr>
        <w:pStyle w:val="Heading3"/>
        <w:numPr>
          <w:ilvl w:val="2"/>
          <w:numId w:val="13"/>
        </w:numPr>
        <w:ind w:left="720" w:hanging="720"/>
        <w:rPr/>
      </w:pPr>
      <w:bookmarkStart w:colFirst="0" w:colLast="0" w:name="_heading=h.nwp17c" w:id="280"/>
      <w:bookmarkEnd w:id="280"/>
      <w:r w:rsidDel="00000000" w:rsidR="00000000" w:rsidRPr="00000000">
        <w:rPr>
          <w:rtl w:val="0"/>
        </w:rPr>
        <w:t xml:space="preserve">Hướng dẫn sử dụng</w:t>
      </w:r>
    </w:p>
    <w:p w:rsidR="00000000" w:rsidDel="00000000" w:rsidP="00000000" w:rsidRDefault="00000000" w:rsidRPr="00000000" w14:paraId="00000C44">
      <w:pPr>
        <w:rPr/>
      </w:pPr>
      <w:r w:rsidDel="00000000" w:rsidR="00000000" w:rsidRPr="00000000">
        <w:rPr>
          <w:rFonts w:ascii="Times New Roman" w:cs="Times New Roman" w:eastAsia="Times New Roman" w:hAnsi="Times New Roman"/>
          <w:color w:val="000000"/>
          <w:rtl w:val="0"/>
        </w:rPr>
        <w:t xml:space="preserve">Để sử dụng hệ thống, người dùng cần làm theo các bước sau:</w:t>
      </w:r>
      <w:r w:rsidDel="00000000" w:rsidR="00000000" w:rsidRPr="00000000">
        <w:rPr>
          <w:rtl w:val="0"/>
        </w:rPr>
      </w:r>
    </w:p>
    <w:p w:rsidR="00000000" w:rsidDel="00000000" w:rsidP="00000000" w:rsidRDefault="00000000" w:rsidRPr="00000000" w14:paraId="00000C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1155cc"/>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hệ thống bằng trình duyệt web qua địa chỉ: </w:t>
      </w:r>
      <w:hyperlink r:id="rId277">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https://doantotnghiep.tlu.shinchoku.dev/lecturer</w:t>
        </w:r>
      </w:hyperlink>
      <w:r w:rsidDel="00000000" w:rsidR="00000000" w:rsidRPr="00000000">
        <w:rPr>
          <w:rtl w:val="0"/>
        </w:rPr>
      </w:r>
    </w:p>
    <w:p w:rsidR="00000000" w:rsidDel="00000000" w:rsidP="00000000" w:rsidRDefault="00000000" w:rsidRPr="00000000" w14:paraId="00000C4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QUẢN LÝ THỰC TẬP, ĐỒ ÁN KHOA CÔNG NGHỆ THÔNG TIN TRƯỜNG ĐẠI HỌC THỦY LỢI là hệ thống giúp giáo viên, sinh viên, bộ môn, văn phòng khoa quản lý đồ án tốt nghiệp của sinh viên. Hệ thống yêu cầu người dùng đăng nhập tài khoản mới truy cập được. Mỗi tài khoản có phân quyền các chức năng khác nhau. </w:t>
      </w:r>
    </w:p>
    <w:p w:rsidR="00000000" w:rsidDel="00000000" w:rsidP="00000000" w:rsidRDefault="00000000" w:rsidRPr="00000000" w14:paraId="00000C4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người dùng chưa đăng nhập, hệ thống hiển thị 2 textbox cho phép người dùng nhập tài khoản và mật khẩu. </w:t>
      </w:r>
    </w:p>
    <w:p w:rsidR="00000000" w:rsidDel="00000000" w:rsidP="00000000" w:rsidRDefault="00000000" w:rsidRPr="00000000" w14:paraId="00000C48">
      <w:pPr>
        <w:ind w:left="360" w:firstLine="0"/>
        <w:rPr>
          <w:rFonts w:ascii="Times New Roman" w:cs="Times New Roman" w:eastAsia="Times New Roman" w:hAnsi="Times New Roman"/>
          <w:color w:val="000000"/>
        </w:rPr>
      </w:pPr>
      <w:r w:rsidDel="00000000" w:rsidR="00000000" w:rsidRPr="00000000">
        <w:rPr>
          <w:rtl w:val="0"/>
        </w:rPr>
        <w:t xml:space="preserve">2</w:t>
      </w:r>
      <w:r w:rsidDel="00000000" w:rsidR="00000000" w:rsidRPr="00000000">
        <w:rPr/>
        <mc:AlternateContent>
          <mc:Choice Requires="wpg">
            <w:drawing>
              <wp:inline distB="0" distT="0" distL="0" distR="0">
                <wp:extent cx="5636260" cy="3615366"/>
                <wp:effectExtent b="0" l="0" r="0" t="0"/>
                <wp:docPr id="65" name=""/>
                <a:graphic>
                  <a:graphicData uri="http://schemas.microsoft.com/office/word/2010/wordprocessingShape">
                    <wps:wsp>
                      <wps:cNvSpPr/>
                      <wps:cNvPr id="66" name="Shape 66"/>
                      <wps:spPr>
                        <a:xfrm>
                          <a:off x="2532633" y="1977080"/>
                          <a:ext cx="5626735" cy="3605841"/>
                        </a:xfrm>
                        <a:prstGeom prst="rect">
                          <a:avLst/>
                        </a:prstGeom>
                        <a:solidFill>
                          <a:schemeClr val="lt1"/>
                        </a:solidFill>
                        <a:ln>
                          <a:noFill/>
                        </a:ln>
                      </wps:spPr>
                      <wps:txbx>
                        <w:txbxContent>
                          <w:p w:rsidR="00000000" w:rsidDel="00000000" w:rsidP="00000000" w:rsidRDefault="00000000" w:rsidRPr="00000000">
                            <w:pPr>
                              <w:spacing w:after="120" w:before="120" w:line="240"/>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12 Màn hình đăng nhập</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36260" cy="3615366"/>
                <wp:effectExtent b="0" l="0" r="0" t="0"/>
                <wp:docPr id="65" name="image128.png"/>
                <a:graphic>
                  <a:graphicData uri="http://schemas.openxmlformats.org/drawingml/2006/picture">
                    <pic:pic>
                      <pic:nvPicPr>
                        <pic:cNvPr id="0" name="image128.png"/>
                        <pic:cNvPicPr preferRelativeResize="0"/>
                      </pic:nvPicPr>
                      <pic:blipFill>
                        <a:blip r:embed="rId278"/>
                        <a:srcRect/>
                        <a:stretch>
                          <a:fillRect/>
                        </a:stretch>
                      </pic:blipFill>
                      <pic:spPr>
                        <a:xfrm>
                          <a:off x="0" y="0"/>
                          <a:ext cx="5636260" cy="36153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tài khoản hợp lệ, hệ thống sẽ trỏ người dùng đến trang chủ (tương ứng với từng phân quyền)</w:t>
      </w:r>
    </w:p>
    <w:p w:rsidR="00000000" w:rsidDel="00000000" w:rsidP="00000000" w:rsidRDefault="00000000" w:rsidRPr="00000000" w14:paraId="00000C4A">
      <w:pPr>
        <w:rPr/>
      </w:pPr>
      <w:r w:rsidDel="00000000" w:rsidR="00000000" w:rsidRPr="00000000">
        <w:rPr/>
        <mc:AlternateContent>
          <mc:Choice Requires="wpg">
            <w:drawing>
              <wp:inline distB="0" distT="0" distL="0" distR="0">
                <wp:extent cx="5465445" cy="3084321"/>
                <wp:effectExtent b="0" l="0" r="0" t="0"/>
                <wp:docPr id="62" name=""/>
                <a:graphic>
                  <a:graphicData uri="http://schemas.microsoft.com/office/word/2010/wordprocessingShape">
                    <wps:wsp>
                      <wps:cNvSpPr/>
                      <wps:cNvPr id="63" name="Shape 63"/>
                      <wps:spPr>
                        <a:xfrm>
                          <a:off x="2618040" y="2242602"/>
                          <a:ext cx="5455920" cy="3074796"/>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13Màn hình trang chủ VPK</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STYLEREF 1 \s 5. SEQ Hình_ \* ARABIC \s 1 6: </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SEQ Hình_ \* ARABIC 2</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Màn hình đăng nhập VPK</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65445" cy="3084321"/>
                <wp:effectExtent b="0" l="0" r="0" t="0"/>
                <wp:docPr id="62" name="image125.png"/>
                <a:graphic>
                  <a:graphicData uri="http://schemas.openxmlformats.org/drawingml/2006/picture">
                    <pic:pic>
                      <pic:nvPicPr>
                        <pic:cNvPr id="0" name="image125.png"/>
                        <pic:cNvPicPr preferRelativeResize="0"/>
                      </pic:nvPicPr>
                      <pic:blipFill>
                        <a:blip r:embed="rId279"/>
                        <a:srcRect/>
                        <a:stretch>
                          <a:fillRect/>
                        </a:stretch>
                      </pic:blipFill>
                      <pic:spPr>
                        <a:xfrm>
                          <a:off x="0" y="0"/>
                          <a:ext cx="5465445" cy="308432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4B">
      <w:pPr>
        <w:rPr/>
      </w:pPr>
      <w:r w:rsidDel="00000000" w:rsidR="00000000" w:rsidRPr="00000000">
        <w:rPr/>
        <mc:AlternateContent>
          <mc:Choice Requires="wpg">
            <w:drawing>
              <wp:inline distB="0" distT="0" distL="0" distR="0">
                <wp:extent cx="5375010" cy="3194852"/>
                <wp:effectExtent b="0" l="0" r="0" t="0"/>
                <wp:docPr id="63" name=""/>
                <a:graphic>
                  <a:graphicData uri="http://schemas.microsoft.com/office/word/2010/wordprocessingShape">
                    <wps:wsp>
                      <wps:cNvSpPr/>
                      <wps:cNvPr id="64" name="Shape 64"/>
                      <wps:spPr>
                        <a:xfrm>
                          <a:off x="2663258" y="2187337"/>
                          <a:ext cx="5365485" cy="318532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14: Màn hình đăng nhập BM</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75010" cy="3194852"/>
                <wp:effectExtent b="0" l="0" r="0" t="0"/>
                <wp:docPr id="63" name="image126.png"/>
                <a:graphic>
                  <a:graphicData uri="http://schemas.openxmlformats.org/drawingml/2006/picture">
                    <pic:pic>
                      <pic:nvPicPr>
                        <pic:cNvPr id="0" name="image126.png"/>
                        <pic:cNvPicPr preferRelativeResize="0"/>
                      </pic:nvPicPr>
                      <pic:blipFill>
                        <a:blip r:embed="rId280"/>
                        <a:srcRect/>
                        <a:stretch>
                          <a:fillRect/>
                        </a:stretch>
                      </pic:blipFill>
                      <pic:spPr>
                        <a:xfrm>
                          <a:off x="0" y="0"/>
                          <a:ext cx="5375010" cy="31948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mc:AlternateContent>
          <mc:Choice Requires="wpg">
            <w:drawing>
              <wp:inline distB="0" distT="0" distL="0" distR="0">
                <wp:extent cx="5374640" cy="3265191"/>
                <wp:effectExtent b="0" l="0" r="0" t="0"/>
                <wp:docPr id="60" name=""/>
                <a:graphic>
                  <a:graphicData uri="http://schemas.microsoft.com/office/word/2010/wordprocessingShape">
                    <wps:wsp>
                      <wps:cNvSpPr/>
                      <wps:cNvPr id="61" name="Shape 61"/>
                      <wps:spPr>
                        <a:xfrm>
                          <a:off x="2663443" y="2152167"/>
                          <a:ext cx="5365115" cy="3255666"/>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15: Màn hình đăng nhập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74640" cy="3265191"/>
                <wp:effectExtent b="0" l="0" r="0" t="0"/>
                <wp:docPr id="60" name="image123.png"/>
                <a:graphic>
                  <a:graphicData uri="http://schemas.openxmlformats.org/drawingml/2006/picture">
                    <pic:pic>
                      <pic:nvPicPr>
                        <pic:cNvPr id="0" name="image123.png"/>
                        <pic:cNvPicPr preferRelativeResize="0"/>
                      </pic:nvPicPr>
                      <pic:blipFill>
                        <a:blip r:embed="rId281"/>
                        <a:srcRect/>
                        <a:stretch>
                          <a:fillRect/>
                        </a:stretch>
                      </pic:blipFill>
                      <pic:spPr>
                        <a:xfrm>
                          <a:off x="0" y="0"/>
                          <a:ext cx="5374640" cy="32651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mc:AlternateContent>
          <mc:Choice Requires="wpg">
            <w:drawing>
              <wp:inline distB="0" distT="0" distL="0" distR="0">
                <wp:extent cx="5565775" cy="3043555"/>
                <wp:effectExtent b="0" l="0" r="0" t="0"/>
                <wp:docPr id="61" name=""/>
                <a:graphic>
                  <a:graphicData uri="http://schemas.microsoft.com/office/word/2010/wordprocessingShape">
                    <wps:wsp>
                      <wps:cNvSpPr/>
                      <wps:cNvPr id="62" name="Shape 62"/>
                      <wps:spPr>
                        <a:xfrm>
                          <a:off x="2567875" y="2262985"/>
                          <a:ext cx="5556250" cy="303403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16: Màn hình đăng nhập SV</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65775" cy="3043555"/>
                <wp:effectExtent b="0" l="0" r="0" t="0"/>
                <wp:docPr id="61" name="image124.png"/>
                <a:graphic>
                  <a:graphicData uri="http://schemas.openxmlformats.org/drawingml/2006/picture">
                    <pic:pic>
                      <pic:nvPicPr>
                        <pic:cNvPr id="0" name="image124.png"/>
                        <pic:cNvPicPr preferRelativeResize="0"/>
                      </pic:nvPicPr>
                      <pic:blipFill>
                        <a:blip r:embed="rId282"/>
                        <a:srcRect/>
                        <a:stretch>
                          <a:fillRect/>
                        </a:stretch>
                      </pic:blipFill>
                      <pic:spPr>
                        <a:xfrm>
                          <a:off x="0" y="0"/>
                          <a:ext cx="5565775" cy="30435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5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chức năng chính chi tiết: Tham chiếu mục 5.2.4 Mô tả hệ thống theo chức năng.</w:t>
      </w:r>
    </w:p>
    <w:p w:rsidR="00000000" w:rsidDel="00000000" w:rsidP="00000000" w:rsidRDefault="00000000" w:rsidRPr="00000000" w14:paraId="00000C52">
      <w:pPr>
        <w:pStyle w:val="Heading3"/>
        <w:numPr>
          <w:ilvl w:val="2"/>
          <w:numId w:val="13"/>
        </w:numPr>
        <w:ind w:left="720" w:hanging="720"/>
        <w:rPr/>
      </w:pPr>
      <w:bookmarkStart w:colFirst="0" w:colLast="0" w:name="_heading=h.37wcjv5" w:id="281"/>
      <w:bookmarkEnd w:id="281"/>
      <w:r w:rsidDel="00000000" w:rsidR="00000000" w:rsidRPr="00000000">
        <w:rPr>
          <w:rtl w:val="0"/>
        </w:rPr>
        <w:t xml:space="preserve">Mô tả hệ thống theo chức năng</w:t>
      </w:r>
    </w:p>
    <w:p w:rsidR="00000000" w:rsidDel="00000000" w:rsidP="00000000" w:rsidRDefault="00000000" w:rsidRPr="00000000" w14:paraId="00000C53">
      <w:pPr>
        <w:pStyle w:val="Heading5"/>
        <w:numPr>
          <w:ilvl w:val="4"/>
          <w:numId w:val="13"/>
        </w:numPr>
        <w:ind w:left="1008" w:hanging="1008"/>
        <w:rPr/>
      </w:pPr>
      <w:bookmarkStart w:colFirst="0" w:colLast="0" w:name="_heading=h.1n1mu2y" w:id="282"/>
      <w:bookmarkEnd w:id="282"/>
      <w:r w:rsidDel="00000000" w:rsidR="00000000" w:rsidRPr="00000000">
        <w:rPr>
          <w:rtl w:val="0"/>
        </w:rPr>
        <w:t xml:space="preserve">Đăng nhập</w:t>
      </w:r>
    </w:p>
    <w:p w:rsidR="00000000" w:rsidDel="00000000" w:rsidP="00000000" w:rsidRDefault="00000000" w:rsidRPr="00000000" w14:paraId="00000C54">
      <w:pPr>
        <w:rPr/>
      </w:pPr>
      <w:r w:rsidDel="00000000" w:rsidR="00000000" w:rsidRPr="00000000">
        <w:rPr>
          <w:rFonts w:ascii="Times New Roman" w:cs="Times New Roman" w:eastAsia="Times New Roman" w:hAnsi="Times New Roman"/>
          <w:color w:val="000000"/>
          <w:rtl w:val="0"/>
        </w:rPr>
        <w:t xml:space="preserve">Phân quyền: mọi người dùng</w:t>
      </w:r>
      <w:r w:rsidDel="00000000" w:rsidR="00000000" w:rsidRPr="00000000">
        <w:rPr>
          <w:rtl w:val="0"/>
        </w:rPr>
      </w:r>
    </w:p>
    <w:p w:rsidR="00000000" w:rsidDel="00000000" w:rsidP="00000000" w:rsidRDefault="00000000" w:rsidRPr="00000000" w14:paraId="00000C5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đăng nhập thành công (ứng với từng roles), màn hình chính sẽ hiện ra như mô tả ở cuối chương 3. Cụ thể là:</w:t>
      </w:r>
    </w:p>
    <w:p w:rsidR="00000000" w:rsidDel="00000000" w:rsidP="00000000" w:rsidRDefault="00000000" w:rsidRPr="00000000" w14:paraId="00000C56">
      <w:pPr>
        <w:keepNext w:val="1"/>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sinh viên: </w:t>
      </w:r>
    </w:p>
    <w:p w:rsidR="00000000" w:rsidDel="00000000" w:rsidP="00000000" w:rsidRDefault="00000000" w:rsidRPr="00000000" w14:paraId="00000C57">
      <w:pPr>
        <w:keepNext w:val="1"/>
        <w:jc w:val="center"/>
        <w:rPr/>
      </w:pPr>
      <w:r w:rsidDel="00000000" w:rsidR="00000000" w:rsidRPr="00000000">
        <w:rPr/>
        <mc:AlternateContent>
          <mc:Choice Requires="wpg">
            <w:drawing>
              <wp:inline distB="0" distT="0" distL="0" distR="0">
                <wp:extent cx="5323396" cy="3416959"/>
                <wp:effectExtent b="0" l="0" r="0" t="0"/>
                <wp:docPr id="59" name=""/>
                <a:graphic>
                  <a:graphicData uri="http://schemas.microsoft.com/office/word/2010/wordprocessingShape">
                    <wps:wsp>
                      <wps:cNvSpPr/>
                      <wps:cNvPr id="60" name="Shape 60"/>
                      <wps:spPr>
                        <a:xfrm>
                          <a:off x="2689065" y="2076283"/>
                          <a:ext cx="5313871" cy="3407434"/>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17: Màn hình đăng nhập SV</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416959"/>
                <wp:effectExtent b="0" l="0" r="0" t="0"/>
                <wp:docPr id="59" name="image122.png"/>
                <a:graphic>
                  <a:graphicData uri="http://schemas.openxmlformats.org/drawingml/2006/picture">
                    <pic:pic>
                      <pic:nvPicPr>
                        <pic:cNvPr id="0" name="image122.png"/>
                        <pic:cNvPicPr preferRelativeResize="0"/>
                      </pic:nvPicPr>
                      <pic:blipFill>
                        <a:blip r:embed="rId283"/>
                        <a:srcRect/>
                        <a:stretch>
                          <a:fillRect/>
                        </a:stretch>
                      </pic:blipFill>
                      <pic:spPr>
                        <a:xfrm>
                          <a:off x="0" y="0"/>
                          <a:ext cx="5323396" cy="34169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58">
      <w:pP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Trang chủ của sinh viên gồm các tab giúp sinh viên dễ dàng quản lý và theo dõi tiến độ đồ án tốt nghiệp của mình.</w:t>
      </w:r>
    </w:p>
    <w:p w:rsidR="00000000" w:rsidDel="00000000" w:rsidP="00000000" w:rsidRDefault="00000000" w:rsidRPr="00000000" w14:paraId="00000C5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bộ môn</w:t>
      </w:r>
    </w:p>
    <w:p w:rsidR="00000000" w:rsidDel="00000000" w:rsidP="00000000" w:rsidRDefault="00000000" w:rsidRPr="00000000" w14:paraId="00000C5A">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323396" cy="3287563"/>
                <wp:effectExtent b="0" l="0" r="0" t="0"/>
                <wp:docPr id="99" name=""/>
                <a:graphic>
                  <a:graphicData uri="http://schemas.microsoft.com/office/word/2010/wordprocessingShape">
                    <wps:wsp>
                      <wps:cNvSpPr/>
                      <wps:cNvPr id="100" name="Shape 100"/>
                      <wps:spPr>
                        <a:xfrm>
                          <a:off x="2689065" y="2140981"/>
                          <a:ext cx="5313871"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18: Màn hình trang chủ</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287563"/>
                <wp:effectExtent b="0" l="0" r="0" t="0"/>
                <wp:docPr id="99" name="image162.png"/>
                <a:graphic>
                  <a:graphicData uri="http://schemas.openxmlformats.org/drawingml/2006/picture">
                    <pic:pic>
                      <pic:nvPicPr>
                        <pic:cNvPr id="0" name="image162.png"/>
                        <pic:cNvPicPr preferRelativeResize="0"/>
                      </pic:nvPicPr>
                      <pic:blipFill>
                        <a:blip r:embed="rId284"/>
                        <a:srcRect/>
                        <a:stretch>
                          <a:fillRect/>
                        </a:stretch>
                      </pic:blipFill>
                      <pic:spPr>
                        <a:xfrm>
                          <a:off x="0" y="0"/>
                          <a:ext cx="5323396" cy="3287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5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chủ của bộ môn gồm các tab giúp bộ môn dễ dàng quản lý và theo dõi tiến độ đồ án tốt nghiệp.</w:t>
      </w:r>
    </w:p>
    <w:p w:rsidR="00000000" w:rsidDel="00000000" w:rsidP="00000000" w:rsidRDefault="00000000" w:rsidRPr="00000000" w14:paraId="00000C5C">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văn phòng khoa: </w:t>
      </w:r>
    </w:p>
    <w:p w:rsidR="00000000" w:rsidDel="00000000" w:rsidP="00000000" w:rsidRDefault="00000000" w:rsidRPr="00000000" w14:paraId="00000C5D">
      <w:pPr>
        <w:keepNext w:val="1"/>
        <w:ind w:left="360" w:firstLine="0"/>
        <w:rPr>
          <w:rFonts w:ascii="Times New Roman" w:cs="Times New Roman" w:eastAsia="Times New Roman" w:hAnsi="Times New Roman"/>
          <w:i w:val="1"/>
          <w:color w:val="000000"/>
        </w:rPr>
      </w:pPr>
      <w:r w:rsidDel="00000000" w:rsidR="00000000" w:rsidRPr="00000000">
        <w:rPr/>
        <mc:AlternateContent>
          <mc:Choice Requires="wpg">
            <w:drawing>
              <wp:inline distB="0" distT="0" distL="0" distR="0">
                <wp:extent cx="5323396" cy="3287563"/>
                <wp:effectExtent b="0" l="0" r="0" t="0"/>
                <wp:docPr id="100" name=""/>
                <a:graphic>
                  <a:graphicData uri="http://schemas.microsoft.com/office/word/2010/wordprocessingShape">
                    <wps:wsp>
                      <wps:cNvSpPr/>
                      <wps:cNvPr id="101" name="Shape 101"/>
                      <wps:spPr>
                        <a:xfrm>
                          <a:off x="2689065" y="2140981"/>
                          <a:ext cx="5313871"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19: Màn hình trang chủ VPK</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287563"/>
                <wp:effectExtent b="0" l="0" r="0" t="0"/>
                <wp:docPr id="100" name="image163.png"/>
                <a:graphic>
                  <a:graphicData uri="http://schemas.openxmlformats.org/drawingml/2006/picture">
                    <pic:pic>
                      <pic:nvPicPr>
                        <pic:cNvPr id="0" name="image163.png"/>
                        <pic:cNvPicPr preferRelativeResize="0"/>
                      </pic:nvPicPr>
                      <pic:blipFill>
                        <a:blip r:embed="rId285"/>
                        <a:srcRect/>
                        <a:stretch>
                          <a:fillRect/>
                        </a:stretch>
                      </pic:blipFill>
                      <pic:spPr>
                        <a:xfrm>
                          <a:off x="0" y="0"/>
                          <a:ext cx="5323396" cy="3287563"/>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Times New Roman" w:cs="Times New Roman" w:eastAsia="Times New Roman" w:hAnsi="Times New Roman"/>
          <w:i w:val="1"/>
          <w:color w:val="000000"/>
          <w:rtl w:val="0"/>
        </w:rPr>
        <w:t xml:space="preserve">Trang chủ của văn phòng khoa gồm các tab giúp văn phòng khoa dễ dàng quản lý và theo dõi tiến độ đồ án tốt nghiệp</w:t>
      </w:r>
    </w:p>
    <w:p w:rsidR="00000000" w:rsidDel="00000000" w:rsidP="00000000" w:rsidRDefault="00000000" w:rsidRPr="00000000" w14:paraId="00000C5E">
      <w:pPr>
        <w:keepNext w:val="1"/>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giáo viên: </w:t>
      </w:r>
    </w:p>
    <w:p w:rsidR="00000000" w:rsidDel="00000000" w:rsidP="00000000" w:rsidRDefault="00000000" w:rsidRPr="00000000" w14:paraId="00000C5F">
      <w:pPr>
        <w:keepNext w:val="1"/>
        <w:ind w:left="360" w:firstLine="0"/>
        <w:rPr/>
      </w:pPr>
      <w:r w:rsidDel="00000000" w:rsidR="00000000" w:rsidRPr="00000000">
        <w:rPr/>
        <mc:AlternateContent>
          <mc:Choice Requires="wpg">
            <w:drawing>
              <wp:inline distB="0" distT="0" distL="0" distR="0">
                <wp:extent cx="5323396" cy="3287563"/>
                <wp:effectExtent b="0" l="0" r="0" t="0"/>
                <wp:docPr id="97" name=""/>
                <a:graphic>
                  <a:graphicData uri="http://schemas.microsoft.com/office/word/2010/wordprocessingShape">
                    <wps:wsp>
                      <wps:cNvSpPr/>
                      <wps:cNvPr id="98" name="Shape 98"/>
                      <wps:spPr>
                        <a:xfrm>
                          <a:off x="2689065" y="2140981"/>
                          <a:ext cx="5313871"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20: Màn hình trang chủ GV</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287563"/>
                <wp:effectExtent b="0" l="0" r="0" t="0"/>
                <wp:docPr id="97" name="image160.png"/>
                <a:graphic>
                  <a:graphicData uri="http://schemas.openxmlformats.org/drawingml/2006/picture">
                    <pic:pic>
                      <pic:nvPicPr>
                        <pic:cNvPr id="0" name="image160.png"/>
                        <pic:cNvPicPr preferRelativeResize="0"/>
                      </pic:nvPicPr>
                      <pic:blipFill>
                        <a:blip r:embed="rId286"/>
                        <a:srcRect/>
                        <a:stretch>
                          <a:fillRect/>
                        </a:stretch>
                      </pic:blipFill>
                      <pic:spPr>
                        <a:xfrm>
                          <a:off x="0" y="0"/>
                          <a:ext cx="5323396" cy="3287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0">
      <w:pPr>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Trang chủ của giáo viên gồm các tab giúp giáo viên dễ dàng quản lý và theo dõi tiến độ đồ án tốt nghiệp.</w:t>
      </w:r>
    </w:p>
    <w:p w:rsidR="00000000" w:rsidDel="00000000" w:rsidP="00000000" w:rsidRDefault="00000000" w:rsidRPr="00000000" w14:paraId="00000C61">
      <w:pPr>
        <w:pStyle w:val="Heading5"/>
        <w:numPr>
          <w:ilvl w:val="4"/>
          <w:numId w:val="13"/>
        </w:numPr>
        <w:ind w:left="1008" w:hanging="1008"/>
        <w:rPr/>
      </w:pPr>
      <w:bookmarkStart w:colFirst="0" w:colLast="0" w:name="_heading=h.471acqr" w:id="283"/>
      <w:bookmarkEnd w:id="283"/>
      <w:r w:rsidDel="00000000" w:rsidR="00000000" w:rsidRPr="00000000">
        <w:rPr>
          <w:rtl w:val="0"/>
        </w:rPr>
        <w:t xml:space="preserve">Lấy lại mật khẩu</w:t>
      </w:r>
    </w:p>
    <w:p w:rsidR="00000000" w:rsidDel="00000000" w:rsidP="00000000" w:rsidRDefault="00000000" w:rsidRPr="00000000" w14:paraId="00000C62">
      <w:pPr>
        <w:rPr/>
      </w:pPr>
      <w:r w:rsidDel="00000000" w:rsidR="00000000" w:rsidRPr="00000000">
        <w:rPr>
          <w:rFonts w:ascii="Times New Roman" w:cs="Times New Roman" w:eastAsia="Times New Roman" w:hAnsi="Times New Roman"/>
          <w:color w:val="000000"/>
          <w:rtl w:val="0"/>
        </w:rPr>
        <w:t xml:space="preserve">Phân quyền: mọi người dùng</w:t>
      </w:r>
      <w:r w:rsidDel="00000000" w:rsidR="00000000" w:rsidRPr="00000000">
        <w:rPr>
          <w:rtl w:val="0"/>
        </w:rPr>
      </w:r>
    </w:p>
    <w:p w:rsidR="00000000" w:rsidDel="00000000" w:rsidP="00000000" w:rsidRDefault="00000000" w:rsidRPr="00000000" w14:paraId="00000C6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Chức năng lấy lại mật khẩu là một tính năng quan trọng trong việc bảo vệ tài khoản của người dùng. Khi người dùng quên mật khẩu hoặc tài khoản của họ bị tấn công và mật khẩu của họ bị thay đổi, chức năng này sẽ giúp họ lấy lại quyền truy cập vào tài khoản của mình.</w:t>
      </w:r>
    </w:p>
    <w:p w:rsidR="00000000" w:rsidDel="00000000" w:rsidP="00000000" w:rsidRDefault="00000000" w:rsidRPr="00000000" w14:paraId="00000C64">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323396" cy="3287563"/>
                <wp:effectExtent b="0" l="0" r="0" t="0"/>
                <wp:docPr id="98" name=""/>
                <a:graphic>
                  <a:graphicData uri="http://schemas.microsoft.com/office/word/2010/wordprocessingShape">
                    <wps:wsp>
                      <wps:cNvSpPr/>
                      <wps:cNvPr id="99" name="Shape 99"/>
                      <wps:spPr>
                        <a:xfrm>
                          <a:off x="2689065" y="2140981"/>
                          <a:ext cx="5313871"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21: Màn hình đăng nhập-lấy lại mật khẩu</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287563"/>
                <wp:effectExtent b="0" l="0" r="0" t="0"/>
                <wp:docPr id="98" name="image161.png"/>
                <a:graphic>
                  <a:graphicData uri="http://schemas.openxmlformats.org/drawingml/2006/picture">
                    <pic:pic>
                      <pic:nvPicPr>
                        <pic:cNvPr id="0" name="image161.png"/>
                        <pic:cNvPicPr preferRelativeResize="0"/>
                      </pic:nvPicPr>
                      <pic:blipFill>
                        <a:blip r:embed="rId287"/>
                        <a:srcRect/>
                        <a:stretch>
                          <a:fillRect/>
                        </a:stretch>
                      </pic:blipFill>
                      <pic:spPr>
                        <a:xfrm>
                          <a:off x="0" y="0"/>
                          <a:ext cx="5323396" cy="3287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5">
      <w:pPr>
        <w:rPr/>
      </w:pPr>
      <w:r w:rsidDel="00000000" w:rsidR="00000000" w:rsidRPr="00000000">
        <w:rPr>
          <w:rFonts w:ascii="Times New Roman" w:cs="Times New Roman" w:eastAsia="Times New Roman" w:hAnsi="Times New Roman"/>
          <w:color w:val="000000"/>
          <w:rtl w:val="0"/>
        </w:rPr>
        <w:t xml:space="preserve">Màn hình Đăng nhập thực hiện Quên mật khẩu</w:t>
      </w:r>
      <w:r w:rsidDel="00000000" w:rsidR="00000000" w:rsidRPr="00000000">
        <w:rPr>
          <w:rtl w:val="0"/>
        </w:rPr>
      </w:r>
    </w:p>
    <w:p w:rsidR="00000000" w:rsidDel="00000000" w:rsidP="00000000" w:rsidRDefault="00000000" w:rsidRPr="00000000" w14:paraId="00000C6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ấn vào nút Quên mật khẩu.</w:t>
      </w:r>
    </w:p>
    <w:p w:rsidR="00000000" w:rsidDel="00000000" w:rsidP="00000000" w:rsidRDefault="00000000" w:rsidRPr="00000000" w14:paraId="00000C67">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323396" cy="3287563"/>
                <wp:effectExtent b="0" l="0" r="0" t="0"/>
                <wp:docPr id="95" name=""/>
                <a:graphic>
                  <a:graphicData uri="http://schemas.microsoft.com/office/word/2010/wordprocessingShape">
                    <wps:wsp>
                      <wps:cNvSpPr/>
                      <wps:cNvPr id="96" name="Shape 96"/>
                      <wps:spPr>
                        <a:xfrm>
                          <a:off x="2689065" y="2140981"/>
                          <a:ext cx="5313871"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22: Màn hình đăng nhập</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23396" cy="3287563"/>
                <wp:effectExtent b="0" l="0" r="0" t="0"/>
                <wp:docPr id="95" name="image158.png"/>
                <a:graphic>
                  <a:graphicData uri="http://schemas.openxmlformats.org/drawingml/2006/picture">
                    <pic:pic>
                      <pic:nvPicPr>
                        <pic:cNvPr id="0" name="image158.png"/>
                        <pic:cNvPicPr preferRelativeResize="0"/>
                      </pic:nvPicPr>
                      <pic:blipFill>
                        <a:blip r:embed="rId288"/>
                        <a:srcRect/>
                        <a:stretch>
                          <a:fillRect/>
                        </a:stretch>
                      </pic:blipFill>
                      <pic:spPr>
                        <a:xfrm>
                          <a:off x="0" y="0"/>
                          <a:ext cx="5323396" cy="3287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8">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470045" cy="3287563"/>
                <wp:effectExtent b="0" l="0" r="0" t="0"/>
                <wp:docPr id="96" name=""/>
                <a:graphic>
                  <a:graphicData uri="http://schemas.microsoft.com/office/word/2010/wordprocessingShape">
                    <wps:wsp>
                      <wps:cNvSpPr/>
                      <wps:cNvPr id="97" name="Shape 97"/>
                      <wps:spPr>
                        <a:xfrm>
                          <a:off x="2615740" y="2140981"/>
                          <a:ext cx="5460520" cy="3278038"/>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23: Quên mật khẩu</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470045" cy="3287563"/>
                <wp:effectExtent b="0" l="0" r="0" t="0"/>
                <wp:docPr id="96" name="image159.png"/>
                <a:graphic>
                  <a:graphicData uri="http://schemas.openxmlformats.org/drawingml/2006/picture">
                    <pic:pic>
                      <pic:nvPicPr>
                        <pic:cNvPr id="0" name="image159.png"/>
                        <pic:cNvPicPr preferRelativeResize="0"/>
                      </pic:nvPicPr>
                      <pic:blipFill>
                        <a:blip r:embed="rId289"/>
                        <a:srcRect/>
                        <a:stretch>
                          <a:fillRect/>
                        </a:stretch>
                      </pic:blipFill>
                      <pic:spPr>
                        <a:xfrm>
                          <a:off x="0" y="0"/>
                          <a:ext cx="5470045" cy="3287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69">
      <w:pPr>
        <w:rPr/>
      </w:pPr>
      <w:r w:rsidDel="00000000" w:rsidR="00000000" w:rsidRPr="00000000">
        <w:rPr>
          <w:rFonts w:ascii="Times New Roman" w:cs="Times New Roman" w:eastAsia="Times New Roman" w:hAnsi="Times New Roman"/>
          <w:color w:val="000000"/>
          <w:rtl w:val="0"/>
        </w:rPr>
        <w:t xml:space="preserve">Nhập email người dùng để vào email lấy mật khẩu mới. </w:t>
      </w:r>
      <w:r w:rsidDel="00000000" w:rsidR="00000000" w:rsidRPr="00000000">
        <w:rPr>
          <w:rtl w:val="0"/>
        </w:rPr>
      </w:r>
    </w:p>
    <w:p w:rsidR="00000000" w:rsidDel="00000000" w:rsidP="00000000" w:rsidRDefault="00000000" w:rsidRPr="00000000" w14:paraId="00000C6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đó, click vào nút Đặt lại mật khẩu và chờ email mới tới. </w:t>
      </w:r>
    </w:p>
    <w:p w:rsidR="00000000" w:rsidDel="00000000" w:rsidP="00000000" w:rsidRDefault="00000000" w:rsidRPr="00000000" w14:paraId="00000C6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Pr>
        <w:drawing>
          <wp:inline distB="0" distT="0" distL="0" distR="0">
            <wp:extent cx="5092065" cy="2748670"/>
            <wp:effectExtent b="0" l="0" r="0" t="0"/>
            <wp:docPr id="155" name="image38.png"/>
            <a:graphic>
              <a:graphicData uri="http://schemas.openxmlformats.org/drawingml/2006/picture">
                <pic:pic>
                  <pic:nvPicPr>
                    <pic:cNvPr id="0" name="image38.png"/>
                    <pic:cNvPicPr preferRelativeResize="0"/>
                  </pic:nvPicPr>
                  <pic:blipFill>
                    <a:blip r:embed="rId290"/>
                    <a:srcRect b="0" l="0" r="0" t="0"/>
                    <a:stretch>
                      <a:fillRect/>
                    </a:stretch>
                  </pic:blipFill>
                  <pic:spPr>
                    <a:xfrm>
                      <a:off x="0" y="0"/>
                      <a:ext cx="5092065" cy="274867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m6kmyk" w:id="284"/>
      <w:bookmarkEnd w:id="28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5.24: Kiểm tra email</w:t>
      </w:r>
    </w:p>
    <w:p w:rsidR="00000000" w:rsidDel="00000000" w:rsidP="00000000" w:rsidRDefault="00000000" w:rsidRPr="00000000" w14:paraId="00000C6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kiểm tra email và thấy có email mới yêu cầu, hướng dẫn đổi mật khẩu. </w:t>
      </w:r>
    </w:p>
    <w:p w:rsidR="00000000" w:rsidDel="00000000" w:rsidP="00000000" w:rsidRDefault="00000000" w:rsidRPr="00000000" w14:paraId="00000C6E">
      <w:pPr>
        <w:keepNext w:val="1"/>
        <w:spacing w:line="240" w:lineRule="auto"/>
        <w:jc w:val="center"/>
        <w:rPr/>
      </w:pPr>
      <w:r w:rsidDel="00000000" w:rsidR="00000000" w:rsidRPr="00000000">
        <w:rPr/>
        <w:drawing>
          <wp:inline distB="0" distT="0" distL="0" distR="0">
            <wp:extent cx="5688967" cy="3997960"/>
            <wp:effectExtent b="0" l="0" r="0" t="0"/>
            <wp:docPr id="156" name="image43.png"/>
            <a:graphic>
              <a:graphicData uri="http://schemas.openxmlformats.org/drawingml/2006/picture">
                <pic:pic>
                  <pic:nvPicPr>
                    <pic:cNvPr id="0" name="image43.png"/>
                    <pic:cNvPicPr preferRelativeResize="0"/>
                  </pic:nvPicPr>
                  <pic:blipFill>
                    <a:blip r:embed="rId291"/>
                    <a:srcRect b="0" l="0" r="0" t="0"/>
                    <a:stretch>
                      <a:fillRect/>
                    </a:stretch>
                  </pic:blipFill>
                  <pic:spPr>
                    <a:xfrm>
                      <a:off x="0" y="0"/>
                      <a:ext cx="5688967" cy="399796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1bux6d" w:id="285"/>
      <w:bookmarkEnd w:id="28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5.25: Check email phục hồi</w:t>
      </w:r>
    </w:p>
    <w:p w:rsidR="00000000" w:rsidDel="00000000" w:rsidP="00000000" w:rsidRDefault="00000000" w:rsidRPr="00000000" w14:paraId="00000C7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click vào link Phục hồi, hệ thống điều hướng người dùng sang hệ thống với màn hình sau:</w:t>
      </w:r>
    </w:p>
    <w:p w:rsidR="00000000" w:rsidDel="00000000" w:rsidP="00000000" w:rsidRDefault="00000000" w:rsidRPr="00000000" w14:paraId="00000C71">
      <w:pPr>
        <w:keepNext w:val="1"/>
        <w:jc w:val="center"/>
        <w:rPr/>
      </w:pPr>
      <w:r w:rsidDel="00000000" w:rsidR="00000000" w:rsidRPr="00000000">
        <w:rPr/>
        <w:drawing>
          <wp:inline distB="0" distT="0" distL="0" distR="0">
            <wp:extent cx="5283202" cy="2869339"/>
            <wp:effectExtent b="0" l="0" r="0" t="0"/>
            <wp:docPr id="157" name="image39.png"/>
            <a:graphic>
              <a:graphicData uri="http://schemas.openxmlformats.org/drawingml/2006/picture">
                <pic:pic>
                  <pic:nvPicPr>
                    <pic:cNvPr id="0" name="image39.png"/>
                    <pic:cNvPicPr preferRelativeResize="0"/>
                  </pic:nvPicPr>
                  <pic:blipFill>
                    <a:blip r:embed="rId292"/>
                    <a:srcRect b="0" l="0" r="0" t="0"/>
                    <a:stretch>
                      <a:fillRect/>
                    </a:stretch>
                  </pic:blipFill>
                  <pic:spPr>
                    <a:xfrm>
                      <a:off x="0" y="0"/>
                      <a:ext cx="5283202" cy="2869339"/>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bifu6" w:id="286"/>
      <w:bookmarkEnd w:id="28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5.26: Đặt lại mật khẩu</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Fonts w:ascii="Times New Roman" w:cs="Times New Roman" w:eastAsia="Times New Roman" w:hAnsi="Times New Roman"/>
          <w:color w:val="000000"/>
          <w:rtl w:val="0"/>
        </w:rPr>
        <w:t xml:space="preserve">Tiếp theo, người dùng cần nhập mật khẩu mới để thay đổi. Khi mật khẩu nhập trùng khớp và hợp lệ, người dùng có thể bấm vào nút Đồng ý. Ngược lại sẽ hiển thị lỗi thông báo người dùng hãy nhập hợp lệ. </w:t>
      </w:r>
      <w:r w:rsidDel="00000000" w:rsidR="00000000" w:rsidRPr="00000000">
        <w:rPr>
          <w:rtl w:val="0"/>
        </w:rPr>
      </w:r>
    </w:p>
    <w:p w:rsidR="00000000" w:rsidDel="00000000" w:rsidP="00000000" w:rsidRDefault="00000000" w:rsidRPr="00000000" w14:paraId="00000C7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ấn vào nút Đồng ý, hệ thống hiển thị màn hình thông báo thành công.</w:t>
      </w:r>
    </w:p>
    <w:p w:rsidR="00000000" w:rsidDel="00000000" w:rsidP="00000000" w:rsidRDefault="00000000" w:rsidRPr="00000000" w14:paraId="00000C76">
      <w:pPr>
        <w:keepNext w:val="1"/>
        <w:jc w:val="center"/>
        <w:rPr/>
      </w:pPr>
      <w:r w:rsidDel="00000000" w:rsidR="00000000" w:rsidRPr="00000000">
        <w:rPr/>
        <w:drawing>
          <wp:inline distB="0" distT="0" distL="0" distR="0">
            <wp:extent cx="5189220" cy="2818298"/>
            <wp:effectExtent b="0" l="0" r="0" t="0"/>
            <wp:docPr id="158" name="image44.png"/>
            <a:graphic>
              <a:graphicData uri="http://schemas.openxmlformats.org/drawingml/2006/picture">
                <pic:pic>
                  <pic:nvPicPr>
                    <pic:cNvPr id="0" name="image44.png"/>
                    <pic:cNvPicPr preferRelativeResize="0"/>
                  </pic:nvPicPr>
                  <pic:blipFill>
                    <a:blip r:embed="rId293"/>
                    <a:srcRect b="0" l="0" r="0" t="0"/>
                    <a:stretch>
                      <a:fillRect/>
                    </a:stretch>
                  </pic:blipFill>
                  <pic:spPr>
                    <a:xfrm>
                      <a:off x="0" y="0"/>
                      <a:ext cx="5189220" cy="2818298"/>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0gsq1z" w:id="287"/>
      <w:bookmarkEnd w:id="28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5.27: Password được đặt lại thành công</w:t>
      </w:r>
    </w:p>
    <w:p w:rsidR="00000000" w:rsidDel="00000000" w:rsidP="00000000" w:rsidRDefault="00000000" w:rsidRPr="00000000" w14:paraId="00000C78">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79">
      <w:pPr>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r w:rsidDel="00000000" w:rsidR="00000000" w:rsidRPr="00000000">
        <w:rPr>
          <w:rtl w:val="0"/>
        </w:rPr>
      </w:r>
    </w:p>
    <w:p w:rsidR="00000000" w:rsidDel="00000000" w:rsidP="00000000" w:rsidRDefault="00000000" w:rsidRPr="00000000" w14:paraId="00000C7A">
      <w:pPr>
        <w:keepNext w:val="1"/>
        <w:jc w:val="center"/>
        <w:rPr/>
      </w:pPr>
      <w:r w:rsidDel="00000000" w:rsidR="00000000" w:rsidRPr="00000000">
        <w:rPr/>
        <w:drawing>
          <wp:inline distB="0" distT="0" distL="0" distR="0">
            <wp:extent cx="5378450" cy="2894353"/>
            <wp:effectExtent b="0" l="0" r="0" t="0"/>
            <wp:docPr id="159" name="image40.png"/>
            <a:graphic>
              <a:graphicData uri="http://schemas.openxmlformats.org/drawingml/2006/picture">
                <pic:pic>
                  <pic:nvPicPr>
                    <pic:cNvPr id="0" name="image40.png"/>
                    <pic:cNvPicPr preferRelativeResize="0"/>
                  </pic:nvPicPr>
                  <pic:blipFill>
                    <a:blip r:embed="rId294"/>
                    <a:srcRect b="0" l="0" r="0" t="0"/>
                    <a:stretch>
                      <a:fillRect/>
                    </a:stretch>
                  </pic:blipFill>
                  <pic:spPr>
                    <a:xfrm>
                      <a:off x="0" y="0"/>
                      <a:ext cx="5378450" cy="2894353"/>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kgg8ps" w:id="288"/>
      <w:bookmarkEnd w:id="28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5.28: Danh sách GV</w:t>
      </w:r>
    </w:p>
    <w:p w:rsidR="00000000" w:rsidDel="00000000" w:rsidP="00000000" w:rsidRDefault="00000000" w:rsidRPr="00000000" w14:paraId="00000C7C">
      <w:pPr>
        <w:rPr>
          <w:rFonts w:ascii="Times New Roman" w:cs="Times New Roman" w:eastAsia="Times New Roman" w:hAnsi="Times New Roman"/>
          <w:color w:val="000000"/>
        </w:rPr>
      </w:pPr>
      <w:r w:rsidDel="00000000" w:rsidR="00000000" w:rsidRPr="00000000">
        <w:rPr>
          <w:rtl w:val="0"/>
        </w:rPr>
        <w:t xml:space="preserve">Hình  5-: Danh sách GVHình  7: Danh sách GV</w:t>
      </w:r>
      <w:r w:rsidDel="00000000" w:rsidR="00000000" w:rsidRPr="00000000">
        <w:rPr>
          <w:rtl w:val="0"/>
        </w:rPr>
      </w:r>
    </w:p>
    <w:p w:rsidR="00000000" w:rsidDel="00000000" w:rsidP="00000000" w:rsidRDefault="00000000" w:rsidRPr="00000000" w14:paraId="00000C7D">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C7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Khi sinh viên mong muốn chọn 1 giáo viên hướng dẫn, sinh viên bấm vào nút Chọn giảng viên.</w:t>
      </w:r>
    </w:p>
    <w:p w:rsidR="00000000" w:rsidDel="00000000" w:rsidP="00000000" w:rsidRDefault="00000000" w:rsidRPr="00000000" w14:paraId="00000C7F">
      <w:pPr>
        <w:keepNext w:val="1"/>
        <w:jc w:val="center"/>
        <w:rPr/>
      </w:pPr>
      <w:r w:rsidDel="00000000" w:rsidR="00000000" w:rsidRPr="00000000">
        <w:rPr/>
        <w:drawing>
          <wp:inline distB="0" distT="0" distL="0" distR="0">
            <wp:extent cx="5569583" cy="3024877"/>
            <wp:effectExtent b="0" l="0" r="0" t="0"/>
            <wp:docPr id="160" name="image37.png"/>
            <a:graphic>
              <a:graphicData uri="http://schemas.openxmlformats.org/drawingml/2006/picture">
                <pic:pic>
                  <pic:nvPicPr>
                    <pic:cNvPr id="0" name="image37.png"/>
                    <pic:cNvPicPr preferRelativeResize="0"/>
                  </pic:nvPicPr>
                  <pic:blipFill>
                    <a:blip r:embed="rId295"/>
                    <a:srcRect b="0" l="0" r="0" t="0"/>
                    <a:stretch>
                      <a:fillRect/>
                    </a:stretch>
                  </pic:blipFill>
                  <pic:spPr>
                    <a:xfrm>
                      <a:off x="0" y="0"/>
                      <a:ext cx="5569583" cy="3024877"/>
                    </a:xfrm>
                    <a:prstGeom prst="rect"/>
                    <a:ln/>
                  </pic:spPr>
                </pic:pic>
              </a:graphicData>
            </a:graphic>
          </wp:inline>
        </w:drawing>
      </w:r>
      <w:r w:rsidDel="00000000" w:rsidR="00000000" w:rsidRPr="00000000">
        <w:rPr>
          <w:rtl w:val="0"/>
        </w:rPr>
      </w:r>
    </w:p>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zlqixl" w:id="289"/>
      <w:bookmarkEnd w:id="28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5.29</w:t>
      </w:r>
    </w:p>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sinh viên bấm Chọn giảng viên, hệ thống ghi nhận và phản hồi lại thông báo.</w:t>
      </w:r>
    </w:p>
    <w:p w:rsidR="00000000" w:rsidDel="00000000" w:rsidP="00000000" w:rsidRDefault="00000000" w:rsidRPr="00000000" w14:paraId="00000C84">
      <w:pPr>
        <w:keepNext w:val="1"/>
        <w:jc w:val="center"/>
        <w:rPr/>
      </w:pPr>
      <w:r w:rsidDel="00000000" w:rsidR="00000000" w:rsidRPr="00000000">
        <w:rPr/>
        <w:drawing>
          <wp:inline distB="0" distT="0" distL="0" distR="0">
            <wp:extent cx="5474334" cy="2918759"/>
            <wp:effectExtent b="0" l="0" r="0" t="0"/>
            <wp:docPr id="161" name="image42.png"/>
            <a:graphic>
              <a:graphicData uri="http://schemas.openxmlformats.org/drawingml/2006/picture">
                <pic:pic>
                  <pic:nvPicPr>
                    <pic:cNvPr id="0" name="image42.png"/>
                    <pic:cNvPicPr preferRelativeResize="0"/>
                  </pic:nvPicPr>
                  <pic:blipFill>
                    <a:blip r:embed="rId296"/>
                    <a:srcRect b="0" l="0" r="0" t="0"/>
                    <a:stretch>
                      <a:fillRect/>
                    </a:stretch>
                  </pic:blipFill>
                  <pic:spPr>
                    <a:xfrm>
                      <a:off x="0" y="0"/>
                      <a:ext cx="5474334" cy="2918759"/>
                    </a:xfrm>
                    <a:prstGeom prst="rect"/>
                    <a:ln/>
                  </pic:spPr>
                </pic:pic>
              </a:graphicData>
            </a:graphic>
          </wp:inline>
        </w:drawing>
      </w:r>
      <w:r w:rsidDel="00000000" w:rsidR="00000000" w:rsidRPr="00000000">
        <w:rPr>
          <w:rtl w:val="0"/>
        </w:rPr>
      </w:r>
    </w:p>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er0t5e" w:id="290"/>
      <w:bookmarkEnd w:id="29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5.30: Chọn GV thành côngHình  Hình  </w:t>
      </w:r>
    </w:p>
    <w:p w:rsidR="00000000" w:rsidDel="00000000" w:rsidP="00000000" w:rsidRDefault="00000000" w:rsidRPr="00000000" w14:paraId="00000C86">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8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p>
    <w:p w:rsidR="00000000" w:rsidDel="00000000" w:rsidP="00000000" w:rsidRDefault="00000000" w:rsidRPr="00000000" w14:paraId="00000C88">
      <w:pPr>
        <w:keepNext w:val="1"/>
        <w:jc w:val="center"/>
        <w:rPr/>
      </w:pPr>
      <w:r w:rsidDel="00000000" w:rsidR="00000000" w:rsidRPr="00000000">
        <w:rPr/>
        <w:drawing>
          <wp:inline distB="0" distT="0" distL="0" distR="0">
            <wp:extent cx="5474334" cy="2945952"/>
            <wp:effectExtent b="0" l="0" r="0" t="0"/>
            <wp:docPr id="151" name="image34.png"/>
            <a:graphic>
              <a:graphicData uri="http://schemas.openxmlformats.org/drawingml/2006/picture">
                <pic:pic>
                  <pic:nvPicPr>
                    <pic:cNvPr id="0" name="image34.png"/>
                    <pic:cNvPicPr preferRelativeResize="0"/>
                  </pic:nvPicPr>
                  <pic:blipFill>
                    <a:blip r:embed="rId297"/>
                    <a:srcRect b="0" l="0" r="0" t="0"/>
                    <a:stretch>
                      <a:fillRect/>
                    </a:stretch>
                  </pic:blipFill>
                  <pic:spPr>
                    <a:xfrm>
                      <a:off x="0" y="0"/>
                      <a:ext cx="5474334" cy="2945952"/>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yqobt7" w:id="291"/>
      <w:bookmarkEnd w:id="29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5.31: Màn hình danh sách GVHình  Hình  </w:t>
      </w:r>
    </w:p>
    <w:p w:rsidR="00000000" w:rsidDel="00000000" w:rsidP="00000000" w:rsidRDefault="00000000" w:rsidRPr="00000000" w14:paraId="00000C8A">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C8B">
      <w:pPr>
        <w:pStyle w:val="Heading5"/>
        <w:numPr>
          <w:ilvl w:val="4"/>
          <w:numId w:val="13"/>
        </w:numPr>
        <w:ind w:left="1008" w:hanging="1008"/>
        <w:rPr/>
      </w:pPr>
      <w:bookmarkStart w:colFirst="0" w:colLast="0" w:name="_heading=h.2dvym10" w:id="292"/>
      <w:bookmarkEnd w:id="292"/>
      <w:r w:rsidDel="00000000" w:rsidR="00000000" w:rsidRPr="00000000">
        <w:rPr>
          <w:rtl w:val="0"/>
        </w:rPr>
        <w:t xml:space="preserve">Liên hệ GV</w:t>
      </w:r>
    </w:p>
    <w:p w:rsidR="00000000" w:rsidDel="00000000" w:rsidP="00000000" w:rsidRDefault="00000000" w:rsidRPr="00000000" w14:paraId="00000C8C">
      <w:pPr>
        <w:rPr/>
      </w:pPr>
      <w:r w:rsidDel="00000000" w:rsidR="00000000" w:rsidRPr="00000000">
        <w:rPr>
          <w:rFonts w:ascii="Times New Roman" w:cs="Times New Roman" w:eastAsia="Times New Roman" w:hAnsi="Times New Roman"/>
          <w:color w:val="000000"/>
          <w:rtl w:val="0"/>
        </w:rPr>
        <w:t xml:space="preserve">Phân quyền: SV</w:t>
      </w:r>
      <w:r w:rsidDel="00000000" w:rsidR="00000000" w:rsidRPr="00000000">
        <w:rPr>
          <w:rtl w:val="0"/>
        </w:rPr>
      </w:r>
    </w:p>
    <w:p w:rsidR="00000000" w:rsidDel="00000000" w:rsidP="00000000" w:rsidRDefault="00000000" w:rsidRPr="00000000" w14:paraId="00000C8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vào trang chủ, chọn tab Giảng viên bên trái màn hình và hệ thống hiển thị:</w:t>
      </w:r>
    </w:p>
    <w:p w:rsidR="00000000" w:rsidDel="00000000" w:rsidP="00000000" w:rsidRDefault="00000000" w:rsidRPr="00000000" w14:paraId="00000C8E">
      <w:pPr>
        <w:keepNext w:val="1"/>
        <w:jc w:val="center"/>
        <w:rPr/>
      </w:pPr>
      <w:r w:rsidDel="00000000" w:rsidR="00000000" w:rsidRPr="00000000">
        <w:rPr/>
        <w:drawing>
          <wp:inline distB="0" distT="0" distL="0" distR="0">
            <wp:extent cx="5351146" cy="2879659"/>
            <wp:effectExtent b="0" l="0" r="0" t="0"/>
            <wp:docPr id="148" name="image31.png"/>
            <a:graphic>
              <a:graphicData uri="http://schemas.openxmlformats.org/drawingml/2006/picture">
                <pic:pic>
                  <pic:nvPicPr>
                    <pic:cNvPr id="0" name="image31.png"/>
                    <pic:cNvPicPr preferRelativeResize="0"/>
                  </pic:nvPicPr>
                  <pic:blipFill>
                    <a:blip r:embed="rId298"/>
                    <a:srcRect b="0" l="0" r="0" t="0"/>
                    <a:stretch>
                      <a:fillRect/>
                    </a:stretch>
                  </pic:blipFill>
                  <pic:spPr>
                    <a:xfrm>
                      <a:off x="0" y="0"/>
                      <a:ext cx="5351146" cy="2879659"/>
                    </a:xfrm>
                    <a:prstGeom prst="rect"/>
                    <a:ln/>
                  </pic:spPr>
                </pic:pic>
              </a:graphicData>
            </a:graphic>
          </wp:inline>
        </w:drawing>
      </w:r>
      <w:r w:rsidDel="00000000" w:rsidR="00000000" w:rsidRPr="00000000">
        <w:rPr>
          <w:rtl w:val="0"/>
        </w:rPr>
      </w:r>
    </w:p>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t18w8t" w:id="293"/>
      <w:bookmarkEnd w:id="29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5.32: Màn hình GV</w:t>
      </w:r>
    </w:p>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w:t>
      </w:r>
    </w:p>
    <w:p w:rsidR="00000000" w:rsidDel="00000000" w:rsidP="00000000" w:rsidRDefault="00000000" w:rsidRPr="00000000" w14:paraId="00000C91">
      <w:pPr>
        <w:rPr/>
      </w:pPr>
      <w:r w:rsidDel="00000000" w:rsidR="00000000" w:rsidRPr="00000000">
        <w:rPr>
          <w:rFonts w:ascii="Times New Roman" w:cs="Times New Roman" w:eastAsia="Times New Roman" w:hAnsi="Times New Roman"/>
          <w:color w:val="000000"/>
          <w:rtl w:val="0"/>
        </w:rPr>
        <w:t xml:space="preserve">Sinh viên có thể đọc các thông tin cơ bản của giáo viên hướng dẫn trên màn hình. </w:t>
      </w:r>
      <w:r w:rsidDel="00000000" w:rsidR="00000000" w:rsidRPr="00000000">
        <w:rPr>
          <w:rtl w:val="0"/>
        </w:rPr>
      </w:r>
    </w:p>
    <w:p w:rsidR="00000000" w:rsidDel="00000000" w:rsidP="00000000" w:rsidRDefault="00000000" w:rsidRPr="00000000" w14:paraId="00000C92">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bấm vào icon dropdown ở bên phải màn hình, bấm tiếp vào icon outlook Liên hệ Hướng Dẫn để liên hệ giáo viên. Hệ thống sẽ hiển thị: </w:t>
      </w:r>
    </w:p>
    <w:p w:rsidR="00000000" w:rsidDel="00000000" w:rsidP="00000000" w:rsidRDefault="00000000" w:rsidRPr="00000000" w14:paraId="00000C93">
      <w:pPr>
        <w:keepNext w:val="1"/>
        <w:jc w:val="center"/>
        <w:rPr/>
      </w:pPr>
      <w:r w:rsidDel="00000000" w:rsidR="00000000" w:rsidRPr="00000000">
        <w:rPr/>
        <mc:AlternateContent>
          <mc:Choice Requires="wpg">
            <w:drawing>
              <wp:inline distB="0" distT="0" distL="0" distR="0">
                <wp:extent cx="5850767" cy="3940081"/>
                <wp:effectExtent b="0" l="0" r="0" t="0"/>
                <wp:docPr id="93" name=""/>
                <a:graphic>
                  <a:graphicData uri="http://schemas.microsoft.com/office/word/2010/wordprocessingShape">
                    <wps:wsp>
                      <wps:cNvSpPr/>
                      <wps:cNvPr id="94" name="Shape 94"/>
                      <wps:spPr>
                        <a:xfrm>
                          <a:off x="2425379" y="1814722"/>
                          <a:ext cx="5841242" cy="3930556"/>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33: Màn hình hiển thị Liên hệ email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13</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50767" cy="3940081"/>
                <wp:effectExtent b="0" l="0" r="0" t="0"/>
                <wp:docPr id="93" name="image156.png"/>
                <a:graphic>
                  <a:graphicData uri="http://schemas.openxmlformats.org/drawingml/2006/picture">
                    <pic:pic>
                      <pic:nvPicPr>
                        <pic:cNvPr id="0" name="image156.png"/>
                        <pic:cNvPicPr preferRelativeResize="0"/>
                      </pic:nvPicPr>
                      <pic:blipFill>
                        <a:blip r:embed="rId299"/>
                        <a:srcRect/>
                        <a:stretch>
                          <a:fillRect/>
                        </a:stretch>
                      </pic:blipFill>
                      <pic:spPr>
                        <a:xfrm>
                          <a:off x="0" y="0"/>
                          <a:ext cx="5850767" cy="3940081"/>
                        </a:xfrm>
                        <a:prstGeom prst="rect"/>
                        <a:ln/>
                      </pic:spPr>
                    </pic:pic>
                  </a:graphicData>
                </a:graphic>
              </wp:inline>
            </w:drawing>
          </mc:Fallback>
        </mc:AlternateContent>
      </w:r>
      <w:r w:rsidDel="00000000" w:rsidR="00000000" w:rsidRPr="00000000">
        <w:rPr/>
        <w:drawing>
          <wp:inline distB="0" distT="0" distL="0" distR="0">
            <wp:extent cx="5651500" cy="3303311"/>
            <wp:effectExtent b="0" l="0" r="0" t="0"/>
            <wp:docPr id="149" name="image36.png"/>
            <a:graphic>
              <a:graphicData uri="http://schemas.openxmlformats.org/drawingml/2006/picture">
                <pic:pic>
                  <pic:nvPicPr>
                    <pic:cNvPr id="0" name="image36.png"/>
                    <pic:cNvPicPr preferRelativeResize="0"/>
                  </pic:nvPicPr>
                  <pic:blipFill>
                    <a:blip r:embed="rId300"/>
                    <a:srcRect b="0" l="0" r="0" t="0"/>
                    <a:stretch>
                      <a:fillRect/>
                    </a:stretch>
                  </pic:blipFill>
                  <pic:spPr>
                    <a:xfrm>
                      <a:off x="0" y="0"/>
                      <a:ext cx="5651500" cy="3303311"/>
                    </a:xfrm>
                    <a:prstGeom prst="rect"/>
                    <a:ln/>
                  </pic:spPr>
                </pic:pic>
              </a:graphicData>
            </a:graphic>
          </wp:inline>
        </w:drawing>
      </w:r>
      <w:r w:rsidDel="00000000" w:rsidR="00000000" w:rsidRPr="00000000">
        <w:rPr>
          <w:rtl w:val="0"/>
        </w:rPr>
      </w:r>
    </w:p>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d0wewm" w:id="294"/>
      <w:bookmarkEnd w:id="29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5.34: Màn hình hiển thị Liên hệ email GV5</w:t>
      </w:r>
    </w:p>
    <w:p w:rsidR="00000000" w:rsidDel="00000000" w:rsidP="00000000" w:rsidRDefault="00000000" w:rsidRPr="00000000" w14:paraId="00000C95">
      <w:pPr>
        <w:pStyle w:val="Heading5"/>
        <w:numPr>
          <w:ilvl w:val="4"/>
          <w:numId w:val="13"/>
        </w:numPr>
        <w:ind w:left="1008" w:hanging="1008"/>
        <w:rPr/>
      </w:pPr>
      <w:bookmarkStart w:colFirst="0" w:colLast="0" w:name="_heading=h.1s66p4f" w:id="295"/>
      <w:bookmarkEnd w:id="295"/>
      <w:r w:rsidDel="00000000" w:rsidR="00000000" w:rsidRPr="00000000">
        <w:rPr>
          <w:rtl w:val="0"/>
        </w:rPr>
        <w:t xml:space="preserve">Đăng ký đề tài</w:t>
      </w:r>
    </w:p>
    <w:p w:rsidR="00000000" w:rsidDel="00000000" w:rsidP="00000000" w:rsidRDefault="00000000" w:rsidRPr="00000000" w14:paraId="00000C96">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C97">
      <w:pPr>
        <w:rPr/>
      </w:pPr>
      <w:r w:rsidDel="00000000" w:rsidR="00000000" w:rsidRPr="00000000">
        <w:rPr>
          <w:rFonts w:ascii="Times New Roman" w:cs="Times New Roman" w:eastAsia="Times New Roman" w:hAnsi="Times New Roman"/>
          <w:color w:val="000000"/>
          <w:rtl w:val="0"/>
        </w:rPr>
        <w:t xml:space="preserve">Người dùng vào trang chủ, chọn mục/ tab Đề tài.</w:t>
      </w:r>
      <w:r w:rsidDel="00000000" w:rsidR="00000000" w:rsidRPr="00000000">
        <w:rPr>
          <w:rtl w:val="0"/>
        </w:rPr>
      </w:r>
    </w:p>
    <w:p w:rsidR="00000000" w:rsidDel="00000000" w:rsidP="00000000" w:rsidRDefault="00000000" w:rsidRPr="00000000" w14:paraId="00000C98">
      <w:pPr>
        <w:rPr/>
      </w:pPr>
      <w:r w:rsidDel="00000000" w:rsidR="00000000" w:rsidRPr="00000000">
        <w:rPr>
          <w:rFonts w:ascii="Times New Roman" w:cs="Times New Roman" w:eastAsia="Times New Roman" w:hAnsi="Times New Roman"/>
          <w:color w:val="000000"/>
          <w:rtl w:val="0"/>
        </w:rPr>
        <w:t xml:space="preserve">Có 2 trường hợp xảy ra: </w:t>
      </w:r>
      <w:r w:rsidDel="00000000" w:rsidR="00000000" w:rsidRPr="00000000">
        <w:rPr>
          <w:rtl w:val="0"/>
        </w:rPr>
      </w:r>
    </w:p>
    <w:p w:rsidR="00000000" w:rsidDel="00000000" w:rsidP="00000000" w:rsidRDefault="00000000" w:rsidRPr="00000000" w14:paraId="00000C9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chưa đăng ký đề tài, hệ thống sẽ hiển thị màn hình Bạn chưa đăng ký đề tài nào. Vui lòng đăng ký!Hình  5.14: Màn hình đề tài với SV chưa đăng ký</w:t>
      </w:r>
    </w:p>
    <w:p w:rsidR="00000000" w:rsidDel="00000000" w:rsidP="00000000" w:rsidRDefault="00000000" w:rsidRPr="00000000" w14:paraId="00000C9A">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698490" cy="3053165"/>
                <wp:effectExtent b="0" l="0" r="0" t="0"/>
                <wp:docPr id="94" name=""/>
                <a:graphic>
                  <a:graphicData uri="http://schemas.microsoft.com/office/word/2010/wordprocessingShape">
                    <wps:wsp>
                      <wps:cNvSpPr/>
                      <wps:cNvPr id="95" name="Shape 95"/>
                      <wps:spPr>
                        <a:xfrm>
                          <a:off x="2501518" y="2258180"/>
                          <a:ext cx="5688965" cy="304364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35: Màn hình đề tài với SV chưa đăng ký</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14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8490" cy="3053165"/>
                <wp:effectExtent b="0" l="0" r="0" t="0"/>
                <wp:docPr id="94" name="image157.png"/>
                <a:graphic>
                  <a:graphicData uri="http://schemas.openxmlformats.org/drawingml/2006/picture">
                    <pic:pic>
                      <pic:nvPicPr>
                        <pic:cNvPr id="0" name="image157.png"/>
                        <pic:cNvPicPr preferRelativeResize="0"/>
                      </pic:nvPicPr>
                      <pic:blipFill>
                        <a:blip r:embed="rId301"/>
                        <a:srcRect/>
                        <a:stretch>
                          <a:fillRect/>
                        </a:stretch>
                      </pic:blipFill>
                      <pic:spPr>
                        <a:xfrm>
                          <a:off x="0" y="0"/>
                          <a:ext cx="5698490" cy="30531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9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đã đăng ký đề tài, hệ thống sẽ hiển thị màn hình</w:t>
      </w:r>
    </w:p>
    <w:p w:rsidR="00000000" w:rsidDel="00000000" w:rsidP="00000000" w:rsidRDefault="00000000" w:rsidRPr="00000000" w14:paraId="00000C9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Pr>
        <mc:AlternateContent>
          <mc:Choice Requires="wpg">
            <w:drawing>
              <wp:inline distB="0" distT="0" distL="0" distR="0">
                <wp:extent cx="5696222" cy="3597456"/>
                <wp:effectExtent b="0" l="0" r="0" t="0"/>
                <wp:docPr id="90" name=""/>
                <a:graphic>
                  <a:graphicData uri="http://schemas.microsoft.com/office/word/2010/wordprocessingShape">
                    <wps:wsp>
                      <wps:cNvSpPr/>
                      <wps:cNvPr id="91" name="Shape 91"/>
                      <wps:spPr>
                        <a:xfrm>
                          <a:off x="2502652" y="1986035"/>
                          <a:ext cx="5686697" cy="3587931"/>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36: Check email phục hồi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15 Check email phục hồi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6222" cy="3597456"/>
                <wp:effectExtent b="0" l="0" r="0" t="0"/>
                <wp:docPr id="90" name="image153.png"/>
                <a:graphic>
                  <a:graphicData uri="http://schemas.openxmlformats.org/drawingml/2006/picture">
                    <pic:pic>
                      <pic:nvPicPr>
                        <pic:cNvPr id="0" name="image153.png"/>
                        <pic:cNvPicPr preferRelativeResize="0"/>
                      </pic:nvPicPr>
                      <pic:blipFill>
                        <a:blip r:embed="rId302"/>
                        <a:srcRect/>
                        <a:stretch>
                          <a:fillRect/>
                        </a:stretch>
                      </pic:blipFill>
                      <pic:spPr>
                        <a:xfrm>
                          <a:off x="0" y="0"/>
                          <a:ext cx="5696222" cy="3597456"/>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Sinh viên bấm vào nút Đăng ký đề tài, hệ thống hiển thị form đăng ký đề tài. Sinh viên nhập dữ liệu đăng ký đề tài vào và bấm nút Xác nhận. </w:t>
      </w:r>
    </w:p>
    <w:p w:rsidR="00000000" w:rsidDel="00000000" w:rsidP="00000000" w:rsidRDefault="00000000" w:rsidRPr="00000000" w14:paraId="00000C9D">
      <w:pPr>
        <w:rPr/>
      </w:pPr>
      <w:r w:rsidDel="00000000" w:rsidR="00000000" w:rsidRPr="00000000">
        <w:rPr/>
        <mc:AlternateContent>
          <mc:Choice Requires="wpg">
            <w:drawing>
              <wp:inline distB="0" distT="0" distL="0" distR="0">
                <wp:extent cx="5665259" cy="3413125"/>
                <wp:effectExtent b="0" l="0" r="0" t="0"/>
                <wp:docPr id="91" name=""/>
                <a:graphic>
                  <a:graphicData uri="http://schemas.microsoft.com/office/word/2010/wordprocessingShape">
                    <wps:wsp>
                      <wps:cNvSpPr/>
                      <wps:cNvPr id="92" name="Shape 92"/>
                      <wps:spPr>
                        <a:xfrm>
                          <a:off x="2518133" y="2078200"/>
                          <a:ext cx="5655734" cy="34036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37: Thông tin đề tài</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16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65259" cy="3413125"/>
                <wp:effectExtent b="0" l="0" r="0" t="0"/>
                <wp:docPr id="91" name="image154.png"/>
                <a:graphic>
                  <a:graphicData uri="http://schemas.openxmlformats.org/drawingml/2006/picture">
                    <pic:pic>
                      <pic:nvPicPr>
                        <pic:cNvPr id="0" name="image154.png"/>
                        <pic:cNvPicPr preferRelativeResize="0"/>
                      </pic:nvPicPr>
                      <pic:blipFill>
                        <a:blip r:embed="rId303"/>
                        <a:srcRect/>
                        <a:stretch>
                          <a:fillRect/>
                        </a:stretch>
                      </pic:blipFill>
                      <pic:spPr>
                        <a:xfrm>
                          <a:off x="0" y="0"/>
                          <a:ext cx="5665259" cy="3413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9E">
      <w:pPr>
        <w:rPr/>
      </w:pPr>
      <w:r w:rsidDel="00000000" w:rsidR="00000000" w:rsidRPr="00000000">
        <w:rPr>
          <w:rFonts w:ascii="Times New Roman" w:cs="Times New Roman" w:eastAsia="Times New Roman" w:hAnsi="Times New Roman"/>
          <w:color w:val="000000"/>
          <w:rtl w:val="0"/>
        </w:rPr>
        <w:t xml:space="preserve">Nếu sinh viên nhập lỗi field nào, lập tức sẽ có thông báo lỗi hiện lên.</w:t>
      </w:r>
      <w:r w:rsidDel="00000000" w:rsidR="00000000" w:rsidRPr="00000000">
        <w:rPr>
          <w:rtl w:val="0"/>
        </w:rPr>
      </w:r>
    </w:p>
    <w:p w:rsidR="00000000" w:rsidDel="00000000" w:rsidP="00000000" w:rsidRDefault="00000000" w:rsidRPr="00000000" w14:paraId="00000C9F">
      <w:pPr>
        <w:rPr/>
      </w:pPr>
      <w:r w:rsidDel="00000000" w:rsidR="00000000" w:rsidRPr="00000000">
        <w:rPr/>
        <mc:AlternateContent>
          <mc:Choice Requires="wpg">
            <w:drawing>
              <wp:inline distB="0" distT="0" distL="0" distR="0">
                <wp:extent cx="5605992" cy="3421592"/>
                <wp:effectExtent b="0" l="0" r="0" t="0"/>
                <wp:docPr id="89" name=""/>
                <a:graphic>
                  <a:graphicData uri="http://schemas.microsoft.com/office/word/2010/wordprocessingShape">
                    <wps:wsp>
                      <wps:cNvSpPr/>
                      <wps:cNvPr id="90" name="Shape 90"/>
                      <wps:spPr>
                        <a:xfrm>
                          <a:off x="2547767" y="2073967"/>
                          <a:ext cx="5596467" cy="34120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38: Thông tin đề tài (nhập lỗi)</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17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05992" cy="3421592"/>
                <wp:effectExtent b="0" l="0" r="0" t="0"/>
                <wp:docPr id="89" name="image152.png"/>
                <a:graphic>
                  <a:graphicData uri="http://schemas.openxmlformats.org/drawingml/2006/picture">
                    <pic:pic>
                      <pic:nvPicPr>
                        <pic:cNvPr id="0" name="image152.png"/>
                        <pic:cNvPicPr preferRelativeResize="0"/>
                      </pic:nvPicPr>
                      <pic:blipFill>
                        <a:blip r:embed="rId304"/>
                        <a:srcRect/>
                        <a:stretch>
                          <a:fillRect/>
                        </a:stretch>
                      </pic:blipFill>
                      <pic:spPr>
                        <a:xfrm>
                          <a:off x="0" y="0"/>
                          <a:ext cx="5605992" cy="34215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0">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bấm Xác nhận, xuất hiện thông báo Thành công</w:t>
      </w:r>
    </w:p>
    <w:p w:rsidR="00000000" w:rsidDel="00000000" w:rsidP="00000000" w:rsidRDefault="00000000" w:rsidRPr="00000000" w14:paraId="00000CA1">
      <w:pPr>
        <w:keepNext w:val="1"/>
        <w:jc w:val="center"/>
        <w:rPr/>
      </w:pPr>
      <w:r w:rsidDel="00000000" w:rsidR="00000000" w:rsidRPr="00000000">
        <w:rPr/>
        <w:drawing>
          <wp:inline distB="0" distT="0" distL="0" distR="0">
            <wp:extent cx="5542279" cy="2991693"/>
            <wp:effectExtent b="0" l="0" r="0" t="0"/>
            <wp:docPr id="150" name="image32.png"/>
            <a:graphic>
              <a:graphicData uri="http://schemas.openxmlformats.org/drawingml/2006/picture">
                <pic:pic>
                  <pic:nvPicPr>
                    <pic:cNvPr id="0" name="image32.png"/>
                    <pic:cNvPicPr preferRelativeResize="0"/>
                  </pic:nvPicPr>
                  <pic:blipFill>
                    <a:blip r:embed="rId305"/>
                    <a:srcRect b="0" l="0" r="0" t="0"/>
                    <a:stretch>
                      <a:fillRect/>
                    </a:stretch>
                  </pic:blipFill>
                  <pic:spPr>
                    <a:xfrm>
                      <a:off x="0" y="0"/>
                      <a:ext cx="5542279" cy="2991693"/>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c5u7s8" w:id="296"/>
      <w:bookmarkEnd w:id="29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5.39: Thông tin đề tàiHình  Hình  </w:t>
      </w:r>
    </w:p>
    <w:p w:rsidR="00000000" w:rsidDel="00000000" w:rsidP="00000000" w:rsidRDefault="00000000" w:rsidRPr="00000000" w14:paraId="00000CA3">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CA4">
      <w:pPr>
        <w:rPr/>
      </w:pPr>
      <w:r w:rsidDel="00000000" w:rsidR="00000000" w:rsidRPr="00000000">
        <w:rPr>
          <w:rFonts w:ascii="Times New Roman" w:cs="Times New Roman" w:eastAsia="Times New Roman" w:hAnsi="Times New Roman"/>
          <w:color w:val="000000"/>
          <w:rtl w:val="0"/>
        </w:rPr>
        <w:t xml:space="preserve">Người dùng vào trang chủ, chọn mục/ tab Đề tài. </w:t>
      </w:r>
      <w:r w:rsidDel="00000000" w:rsidR="00000000" w:rsidRPr="00000000">
        <w:rPr>
          <w:rtl w:val="0"/>
        </w:rPr>
      </w:r>
    </w:p>
    <w:p w:rsidR="00000000" w:rsidDel="00000000" w:rsidP="00000000" w:rsidRDefault="00000000" w:rsidRPr="00000000" w14:paraId="00000CA5">
      <w:pPr>
        <w:rPr/>
      </w:pPr>
      <w:r w:rsidDel="00000000" w:rsidR="00000000" w:rsidRPr="00000000">
        <w:rPr>
          <w:rFonts w:ascii="Times New Roman" w:cs="Times New Roman" w:eastAsia="Times New Roman" w:hAnsi="Times New Roman"/>
          <w:color w:val="000000"/>
          <w:rtl w:val="0"/>
        </w:rPr>
        <w:t xml:space="preserve">Sinh viên cần đăng ký đề tài trước đó, sau đó mới có thể sử dụng chức năng Sửa đề tài.</w:t>
      </w:r>
      <w:r w:rsidDel="00000000" w:rsidR="00000000" w:rsidRPr="00000000">
        <w:rPr>
          <w:rtl w:val="0"/>
        </w:rPr>
      </w:r>
    </w:p>
    <w:p w:rsidR="00000000" w:rsidDel="00000000" w:rsidP="00000000" w:rsidRDefault="00000000" w:rsidRPr="00000000" w14:paraId="00000CA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Sinh viên bấm vào nút Sửa đề tài trên màn hình. Hệ thống sẽ hiển thị lại form mà sinh viên đã fill data trước đó. </w:t>
      </w:r>
    </w:p>
    <w:p w:rsidR="00000000" w:rsidDel="00000000" w:rsidP="00000000" w:rsidRDefault="00000000" w:rsidRPr="00000000" w14:paraId="00000CA7">
      <w:pPr>
        <w:rPr/>
      </w:pPr>
      <w:r w:rsidDel="00000000" w:rsidR="00000000" w:rsidRPr="00000000">
        <w:rPr/>
        <mc:AlternateContent>
          <mc:Choice Requires="wpg">
            <w:drawing>
              <wp:inline distB="0" distT="0" distL="0" distR="0">
                <wp:extent cx="5665259" cy="3387725"/>
                <wp:effectExtent b="0" l="0" r="0" t="0"/>
                <wp:docPr id="87" name=""/>
                <a:graphic>
                  <a:graphicData uri="http://schemas.microsoft.com/office/word/2010/wordprocessingShape">
                    <wps:wsp>
                      <wps:cNvSpPr/>
                      <wps:cNvPr id="88" name="Shape 88"/>
                      <wps:spPr>
                        <a:xfrm>
                          <a:off x="2518133" y="2090900"/>
                          <a:ext cx="5655734" cy="33782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40: Thông tin đề tài _ Sửa</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18</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65259" cy="3387725"/>
                <wp:effectExtent b="0" l="0" r="0" t="0"/>
                <wp:docPr id="87" name="image150.png"/>
                <a:graphic>
                  <a:graphicData uri="http://schemas.openxmlformats.org/drawingml/2006/picture">
                    <pic:pic>
                      <pic:nvPicPr>
                        <pic:cNvPr id="0" name="image150.png"/>
                        <pic:cNvPicPr preferRelativeResize="0"/>
                      </pic:nvPicPr>
                      <pic:blipFill>
                        <a:blip r:embed="rId306"/>
                        <a:srcRect/>
                        <a:stretch>
                          <a:fillRect/>
                        </a:stretch>
                      </pic:blipFill>
                      <pic:spPr>
                        <a:xfrm>
                          <a:off x="0" y="0"/>
                          <a:ext cx="5665259" cy="3387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8">
      <w:pPr>
        <w:rPr/>
      </w:pPr>
      <w:r w:rsidDel="00000000" w:rsidR="00000000" w:rsidRPr="00000000">
        <w:rPr>
          <w:rFonts w:ascii="Times New Roman" w:cs="Times New Roman" w:eastAsia="Times New Roman" w:hAnsi="Times New Roman"/>
          <w:color w:val="000000"/>
          <w:rtl w:val="0"/>
        </w:rPr>
        <w:t xml:space="preserve">Sinh viên thay đổi thông tin cần thay đổi, sau đó bấm vào nút Xác nhận. </w:t>
      </w:r>
      <w:r w:rsidDel="00000000" w:rsidR="00000000" w:rsidRPr="00000000">
        <w:rPr>
          <w:rtl w:val="0"/>
        </w:rPr>
      </w:r>
    </w:p>
    <w:p w:rsidR="00000000" w:rsidDel="00000000" w:rsidP="00000000" w:rsidRDefault="00000000" w:rsidRPr="00000000" w14:paraId="00000CA9">
      <w:pPr>
        <w:rPr/>
      </w:pPr>
      <w:r w:rsidDel="00000000" w:rsidR="00000000" w:rsidRPr="00000000">
        <w:rPr>
          <w:rFonts w:ascii="Times New Roman" w:cs="Times New Roman" w:eastAsia="Times New Roman" w:hAnsi="Times New Roman"/>
          <w:color w:val="000000"/>
          <w:rtl w:val="0"/>
        </w:rPr>
        <w:t xml:space="preserve">Hệ thống sẽ ghi nhận hành động, và hiển thị thông báo Sửa thành công.</w:t>
      </w:r>
      <w:r w:rsidDel="00000000" w:rsidR="00000000" w:rsidRPr="00000000">
        <w:rPr>
          <w:rtl w:val="0"/>
        </w:rPr>
      </w:r>
    </w:p>
    <w:p w:rsidR="00000000" w:rsidDel="00000000" w:rsidP="00000000" w:rsidRDefault="00000000" w:rsidRPr="00000000" w14:paraId="00000CAA">
      <w:pPr>
        <w:rPr/>
      </w:pPr>
      <w:r w:rsidDel="00000000" w:rsidR="00000000" w:rsidRPr="00000000">
        <w:rPr/>
        <mc:AlternateContent>
          <mc:Choice Requires="wpg">
            <w:drawing>
              <wp:inline distB="0" distT="0" distL="0" distR="0">
                <wp:extent cx="5568739" cy="3379258"/>
                <wp:effectExtent b="0" l="0" r="0" t="0"/>
                <wp:docPr id="88" name=""/>
                <a:graphic>
                  <a:graphicData uri="http://schemas.microsoft.com/office/word/2010/wordprocessingShape">
                    <wps:wsp>
                      <wps:cNvSpPr/>
                      <wps:cNvPr id="89" name="Shape 89"/>
                      <wps:spPr>
                        <a:xfrm>
                          <a:off x="2566393" y="2095134"/>
                          <a:ext cx="5559214" cy="33697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41: Sửa đề tài thành công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19</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68739" cy="3379258"/>
                <wp:effectExtent b="0" l="0" r="0" t="0"/>
                <wp:docPr id="88" name="image151.png"/>
                <a:graphic>
                  <a:graphicData uri="http://schemas.openxmlformats.org/drawingml/2006/picture">
                    <pic:pic>
                      <pic:nvPicPr>
                        <pic:cNvPr id="0" name="image151.png"/>
                        <pic:cNvPicPr preferRelativeResize="0"/>
                      </pic:nvPicPr>
                      <pic:blipFill>
                        <a:blip r:embed="rId307"/>
                        <a:srcRect/>
                        <a:stretch>
                          <a:fillRect/>
                        </a:stretch>
                      </pic:blipFill>
                      <pic:spPr>
                        <a:xfrm>
                          <a:off x="0" y="0"/>
                          <a:ext cx="5568739" cy="33792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B">
      <w:pPr>
        <w:pStyle w:val="Heading5"/>
        <w:numPr>
          <w:ilvl w:val="4"/>
          <w:numId w:val="13"/>
        </w:numPr>
        <w:ind w:left="1008" w:hanging="1008"/>
        <w:rPr/>
      </w:pPr>
      <w:bookmarkStart w:colFirst="0" w:colLast="0" w:name="_heading=h.2rb4i01" w:id="297"/>
      <w:bookmarkEnd w:id="297"/>
      <w:r w:rsidDel="00000000" w:rsidR="00000000" w:rsidRPr="00000000">
        <w:rPr>
          <w:rtl w:val="0"/>
        </w:rPr>
        <w:t xml:space="preserve">Xác nhận hoàn thành đăng ký đề tài</w:t>
      </w:r>
    </w:p>
    <w:p w:rsidR="00000000" w:rsidDel="00000000" w:rsidP="00000000" w:rsidRDefault="00000000" w:rsidRPr="00000000" w14:paraId="00000CAC">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CAD">
      <w:pPr>
        <w:rPr/>
      </w:pPr>
      <w:r w:rsidDel="00000000" w:rsidR="00000000" w:rsidRPr="00000000">
        <w:rPr>
          <w:rFonts w:ascii="Times New Roman" w:cs="Times New Roman" w:eastAsia="Times New Roman" w:hAnsi="Times New Roman"/>
          <w:color w:val="000000"/>
          <w:rtl w:val="0"/>
        </w:rPr>
        <w:t xml:space="preserve">Để thực hiện chức năng này, sinh viên cần phải đăng ký đề tài trước đó và được phân công giảng viên thành công.</w:t>
      </w:r>
      <w:r w:rsidDel="00000000" w:rsidR="00000000" w:rsidRPr="00000000">
        <w:rPr>
          <w:rtl w:val="0"/>
        </w:rPr>
      </w:r>
    </w:p>
    <w:p w:rsidR="00000000" w:rsidDel="00000000" w:rsidP="00000000" w:rsidRDefault="00000000" w:rsidRPr="00000000" w14:paraId="00000CAE">
      <w:pPr>
        <w:rPr/>
      </w:pPr>
      <w:r w:rsidDel="00000000" w:rsidR="00000000" w:rsidRPr="00000000">
        <w:rPr>
          <w:rFonts w:ascii="Times New Roman" w:cs="Times New Roman" w:eastAsia="Times New Roman" w:hAnsi="Times New Roman"/>
          <w:color w:val="000000"/>
          <w:rtl w:val="0"/>
        </w:rPr>
        <w:t xml:space="preserve">Khi đã thực hiện đủ các bước trước đó, màn hình của sinh viên sẽ hiển thị màn hình với trạng thái có thông báo.</w:t>
      </w:r>
      <w:r w:rsidDel="00000000" w:rsidR="00000000" w:rsidRPr="00000000">
        <w:rPr/>
        <mc:AlternateContent>
          <mc:Choice Requires="wpg">
            <w:drawing>
              <wp:inline distB="0" distT="0" distL="0" distR="0">
                <wp:extent cx="5758392" cy="3497792"/>
                <wp:effectExtent b="0" l="0" r="0" t="0"/>
                <wp:docPr id="85" name=""/>
                <a:graphic>
                  <a:graphicData uri="http://schemas.microsoft.com/office/word/2010/wordprocessingShape">
                    <wps:wsp>
                      <wps:cNvSpPr/>
                      <wps:cNvPr id="86" name="Shape 86"/>
                      <wps:spPr>
                        <a:xfrm>
                          <a:off x="2471567" y="2035867"/>
                          <a:ext cx="5748867" cy="34882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42: Xác nhận hoàn thành đăng ký GV</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20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Xác nhận hoàn thành đăng ký</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58392" cy="3497792"/>
                <wp:effectExtent b="0" l="0" r="0" t="0"/>
                <wp:docPr id="85" name="image148.png"/>
                <a:graphic>
                  <a:graphicData uri="http://schemas.openxmlformats.org/drawingml/2006/picture">
                    <pic:pic>
                      <pic:nvPicPr>
                        <pic:cNvPr id="0" name="image148.png"/>
                        <pic:cNvPicPr preferRelativeResize="0"/>
                      </pic:nvPicPr>
                      <pic:blipFill>
                        <a:blip r:embed="rId308"/>
                        <a:srcRect/>
                        <a:stretch>
                          <a:fillRect/>
                        </a:stretch>
                      </pic:blipFill>
                      <pic:spPr>
                        <a:xfrm>
                          <a:off x="0" y="0"/>
                          <a:ext cx="5758392" cy="3497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AF">
      <w:pPr>
        <w:pStyle w:val="Heading5"/>
        <w:numPr>
          <w:ilvl w:val="4"/>
          <w:numId w:val="13"/>
        </w:numPr>
        <w:ind w:left="1008" w:hanging="1008"/>
        <w:rPr/>
      </w:pPr>
      <w:bookmarkStart w:colFirst="0" w:colLast="0" w:name="_heading=h.16ges7u" w:id="298"/>
      <w:bookmarkEnd w:id="298"/>
      <w:r w:rsidDel="00000000" w:rsidR="00000000" w:rsidRPr="00000000">
        <w:rPr>
          <w:rtl w:val="0"/>
        </w:rPr>
        <w:t xml:space="preserve">Xem nhiệm vụ (chưa triển khai)</w:t>
      </w:r>
    </w:p>
    <w:p w:rsidR="00000000" w:rsidDel="00000000" w:rsidP="00000000" w:rsidRDefault="00000000" w:rsidRPr="00000000" w14:paraId="00000CB0">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CB1">
      <w:pPr>
        <w:pStyle w:val="Heading5"/>
        <w:numPr>
          <w:ilvl w:val="4"/>
          <w:numId w:val="13"/>
        </w:numPr>
        <w:ind w:left="1008" w:hanging="1008"/>
        <w:rPr/>
      </w:pPr>
      <w:bookmarkStart w:colFirst="0" w:colLast="0" w:name="_heading=h.3qg2avn" w:id="299"/>
      <w:bookmarkEnd w:id="299"/>
      <w:r w:rsidDel="00000000" w:rsidR="00000000" w:rsidRPr="00000000">
        <w:rPr>
          <w:rtl w:val="0"/>
        </w:rPr>
        <w:t xml:space="preserve">Nộp đề cương (chưa triển khai)</w:t>
      </w:r>
    </w:p>
    <w:p w:rsidR="00000000" w:rsidDel="00000000" w:rsidP="00000000" w:rsidRDefault="00000000" w:rsidRPr="00000000" w14:paraId="00000CB2">
      <w:pPr>
        <w:rPr/>
      </w:pPr>
      <w:r w:rsidDel="00000000" w:rsidR="00000000" w:rsidRPr="00000000">
        <w:rPr>
          <w:rFonts w:ascii="Times New Roman" w:cs="Times New Roman" w:eastAsia="Times New Roman" w:hAnsi="Times New Roman"/>
          <w:color w:val="000000"/>
          <w:rtl w:val="0"/>
        </w:rPr>
        <w:t xml:space="preserve">Phân quyền: Sinh viên</w:t>
      </w:r>
      <w:r w:rsidDel="00000000" w:rsidR="00000000" w:rsidRPr="00000000">
        <w:rPr>
          <w:rtl w:val="0"/>
        </w:rPr>
      </w:r>
    </w:p>
    <w:p w:rsidR="00000000" w:rsidDel="00000000" w:rsidP="00000000" w:rsidRDefault="00000000" w:rsidRPr="00000000" w14:paraId="00000CB3">
      <w:pPr>
        <w:rPr/>
      </w:pPr>
      <w:r w:rsidDel="00000000" w:rsidR="00000000" w:rsidRPr="00000000">
        <w:rPr>
          <w:rFonts w:ascii="Times New Roman" w:cs="Times New Roman" w:eastAsia="Times New Roman" w:hAnsi="Times New Roman"/>
          <w:color w:val="000000"/>
          <w:rtl w:val="0"/>
        </w:rPr>
        <w:t xml:space="preserve">Sinh viên vào trang chủ, nhấn chọn mục Tài liệu. Hệ thống hiển thị giao diện.</w:t>
      </w:r>
      <w:r w:rsidDel="00000000" w:rsidR="00000000" w:rsidRPr="00000000">
        <w:rPr>
          <w:rtl w:val="0"/>
        </w:rPr>
      </w:r>
    </w:p>
    <w:p w:rsidR="00000000" w:rsidDel="00000000" w:rsidP="00000000" w:rsidRDefault="00000000" w:rsidRPr="00000000" w14:paraId="00000CB4">
      <w:pPr>
        <w:pStyle w:val="Heading5"/>
        <w:numPr>
          <w:ilvl w:val="4"/>
          <w:numId w:val="13"/>
        </w:numPr>
        <w:ind w:left="1008" w:hanging="1008"/>
        <w:rPr/>
      </w:pPr>
      <w:bookmarkStart w:colFirst="0" w:colLast="0" w:name="_heading=h.25lcl3g" w:id="300"/>
      <w:bookmarkEnd w:id="300"/>
      <w:r w:rsidDel="00000000" w:rsidR="00000000" w:rsidRPr="00000000">
        <w:rPr>
          <w:rtl w:val="0"/>
        </w:rPr>
        <w:t xml:space="preserve">Nộp báo cáo (chưa triển khai)</w:t>
      </w:r>
    </w:p>
    <w:p w:rsidR="00000000" w:rsidDel="00000000" w:rsidP="00000000" w:rsidRDefault="00000000" w:rsidRPr="00000000" w14:paraId="00000CB5">
      <w:pPr>
        <w:pStyle w:val="Heading5"/>
        <w:numPr>
          <w:ilvl w:val="4"/>
          <w:numId w:val="13"/>
        </w:numPr>
        <w:ind w:left="1008" w:hanging="1008"/>
        <w:rPr/>
      </w:pPr>
      <w:bookmarkStart w:colFirst="0" w:colLast="0" w:name="_heading=h.kqmvb9" w:id="301"/>
      <w:bookmarkEnd w:id="301"/>
      <w:r w:rsidDel="00000000" w:rsidR="00000000" w:rsidRPr="00000000">
        <w:rPr>
          <w:rtl w:val="0"/>
        </w:rPr>
        <w:t xml:space="preserve">Xác nhận hoàn thành đăng ký GV</w:t>
      </w:r>
    </w:p>
    <w:p w:rsidR="00000000" w:rsidDel="00000000" w:rsidP="00000000" w:rsidRDefault="00000000" w:rsidRPr="00000000" w14:paraId="00000CB6">
      <w:pPr>
        <w:rPr/>
      </w:pPr>
      <w:r w:rsidDel="00000000" w:rsidR="00000000" w:rsidRPr="00000000">
        <w:rPr>
          <w:rFonts w:ascii="Times New Roman" w:cs="Times New Roman" w:eastAsia="Times New Roman" w:hAnsi="Times New Roman"/>
          <w:color w:val="000000"/>
          <w:rtl w:val="0"/>
        </w:rPr>
        <w:t xml:space="preserve">Phân quyền: sinh viên, bộ môn</w:t>
      </w:r>
      <w:r w:rsidDel="00000000" w:rsidR="00000000" w:rsidRPr="00000000">
        <w:rPr>
          <w:rtl w:val="0"/>
        </w:rPr>
      </w:r>
    </w:p>
    <w:p w:rsidR="00000000" w:rsidDel="00000000" w:rsidP="00000000" w:rsidRDefault="00000000" w:rsidRPr="00000000" w14:paraId="00000CB7">
      <w:pPr>
        <w:rPr/>
      </w:pPr>
      <w:r w:rsidDel="00000000" w:rsidR="00000000" w:rsidRPr="00000000">
        <w:rPr>
          <w:rFonts w:ascii="Times New Roman" w:cs="Times New Roman" w:eastAsia="Times New Roman" w:hAnsi="Times New Roman"/>
          <w:color w:val="000000"/>
          <w:rtl w:val="0"/>
        </w:rPr>
        <w:t xml:space="preserve">Người dùng đăng nhập vào hệ thống. Người dùng sẽ nhận được thông báo Xác nhận hoàn thành đăng ký Giảng viên khi người dùng (sinh viên) đã hoàn thành đăng ký giáo viên, và bộ môn đã hoàn thành duyệt phân công giảng viên cho sinh viên đó.</w:t>
      </w:r>
      <w:r w:rsidDel="00000000" w:rsidR="00000000" w:rsidRPr="00000000">
        <w:rPr>
          <w:rtl w:val="0"/>
        </w:rPr>
      </w:r>
    </w:p>
    <w:p w:rsidR="00000000" w:rsidDel="00000000" w:rsidP="00000000" w:rsidRDefault="00000000" w:rsidRPr="00000000" w14:paraId="00000CB8">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919258" cy="3667125"/>
                <wp:effectExtent b="0" l="0" r="0" t="0"/>
                <wp:docPr id="86" name=""/>
                <a:graphic>
                  <a:graphicData uri="http://schemas.microsoft.com/office/word/2010/wordprocessingShape">
                    <wps:wsp>
                      <wps:cNvSpPr/>
                      <wps:cNvPr id="87" name="Shape 87"/>
                      <wps:spPr>
                        <a:xfrm>
                          <a:off x="2391134" y="1951200"/>
                          <a:ext cx="5909733" cy="36576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43: Xác nhận hoàn thành đăng ký GV</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22</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19258" cy="3667125"/>
                <wp:effectExtent b="0" l="0" r="0" t="0"/>
                <wp:docPr id="86" name="image149.png"/>
                <a:graphic>
                  <a:graphicData uri="http://schemas.openxmlformats.org/drawingml/2006/picture">
                    <pic:pic>
                      <pic:nvPicPr>
                        <pic:cNvPr id="0" name="image149.png"/>
                        <pic:cNvPicPr preferRelativeResize="0"/>
                      </pic:nvPicPr>
                      <pic:blipFill>
                        <a:blip r:embed="rId309"/>
                        <a:srcRect/>
                        <a:stretch>
                          <a:fillRect/>
                        </a:stretch>
                      </pic:blipFill>
                      <pic:spPr>
                        <a:xfrm>
                          <a:off x="0" y="0"/>
                          <a:ext cx="5919258" cy="3667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B9">
      <w:pPr>
        <w:rPr/>
      </w:pPr>
      <w:r w:rsidDel="00000000" w:rsidR="00000000" w:rsidRPr="00000000">
        <w:rPr>
          <w:rFonts w:ascii="Times New Roman" w:cs="Times New Roman" w:eastAsia="Times New Roman" w:hAnsi="Times New Roman"/>
          <w:color w:val="000000"/>
          <w:rtl w:val="0"/>
        </w:rPr>
        <w:t xml:space="preserve">Khi người dùng ấn vào nút Xác nhận, pop-up sẽ đóng lại.</w:t>
      </w:r>
      <w:r w:rsidDel="00000000" w:rsidR="00000000" w:rsidRPr="00000000">
        <w:rPr>
          <w:rtl w:val="0"/>
        </w:rPr>
      </w:r>
    </w:p>
    <w:p w:rsidR="00000000" w:rsidDel="00000000" w:rsidP="00000000" w:rsidRDefault="00000000" w:rsidRPr="00000000" w14:paraId="00000CBA">
      <w:pPr>
        <w:pStyle w:val="Heading5"/>
        <w:numPr>
          <w:ilvl w:val="4"/>
          <w:numId w:val="13"/>
        </w:numPr>
        <w:ind w:left="1008" w:hanging="1008"/>
        <w:rPr/>
      </w:pPr>
      <w:bookmarkStart w:colFirst="0" w:colLast="0" w:name="_heading=h.34qadz2" w:id="302"/>
      <w:bookmarkEnd w:id="302"/>
      <w:r w:rsidDel="00000000" w:rsidR="00000000" w:rsidRPr="00000000">
        <w:rPr>
          <w:rtl w:val="0"/>
        </w:rPr>
        <w:t xml:space="preserve">Chọn thời gian trao đổi (chưa triển khai)</w:t>
      </w:r>
    </w:p>
    <w:p w:rsidR="00000000" w:rsidDel="00000000" w:rsidP="00000000" w:rsidRDefault="00000000" w:rsidRPr="00000000" w14:paraId="00000CBB">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Chọn thời gian trao đổi (chưa triển khai)</w:t>
      </w:r>
    </w:p>
    <w:p w:rsidR="00000000" w:rsidDel="00000000" w:rsidP="00000000" w:rsidRDefault="00000000" w:rsidRPr="00000000" w14:paraId="00000CBC">
      <w:pPr>
        <w:pStyle w:val="Heading5"/>
        <w:numPr>
          <w:ilvl w:val="4"/>
          <w:numId w:val="13"/>
        </w:numPr>
        <w:ind w:left="1008" w:hanging="1008"/>
        <w:rPr/>
      </w:pPr>
      <w:bookmarkStart w:colFirst="0" w:colLast="0" w:name="_heading=h.1jvko6v" w:id="303"/>
      <w:bookmarkEnd w:id="303"/>
      <w:r w:rsidDel="00000000" w:rsidR="00000000" w:rsidRPr="00000000">
        <w:rPr>
          <w:rtl w:val="0"/>
        </w:rPr>
        <w:t xml:space="preserve">Chọn deadline báo cáo final (chưa triển khai)</w:t>
      </w:r>
    </w:p>
    <w:p w:rsidR="00000000" w:rsidDel="00000000" w:rsidP="00000000" w:rsidRDefault="00000000" w:rsidRPr="00000000" w14:paraId="00000CBD">
      <w:pPr>
        <w:pStyle w:val="Heading5"/>
        <w:numPr>
          <w:ilvl w:val="4"/>
          <w:numId w:val="13"/>
        </w:numPr>
        <w:ind w:left="1008" w:hanging="1008"/>
        <w:rPr/>
      </w:pPr>
      <w:bookmarkStart w:colFirst="0" w:colLast="0" w:name="_heading=h.43v86uo" w:id="304"/>
      <w:bookmarkEnd w:id="304"/>
      <w:r w:rsidDel="00000000" w:rsidR="00000000" w:rsidRPr="00000000">
        <w:rPr>
          <w:rtl w:val="0"/>
        </w:rPr>
        <w:t xml:space="preserve">Duyệt báo cáo (duyệt đề cương)</w:t>
      </w:r>
    </w:p>
    <w:p w:rsidR="00000000" w:rsidDel="00000000" w:rsidP="00000000" w:rsidRDefault="00000000" w:rsidRPr="00000000" w14:paraId="00000CBE">
      <w:pPr>
        <w:rPr/>
      </w:pPr>
      <w:r w:rsidDel="00000000" w:rsidR="00000000" w:rsidRPr="00000000">
        <w:rPr>
          <w:rFonts w:ascii="Times New Roman" w:cs="Times New Roman" w:eastAsia="Times New Roman" w:hAnsi="Times New Roman"/>
          <w:color w:val="000000"/>
          <w:rtl w:val="0"/>
        </w:rPr>
        <w:t xml:space="preserve">Phân quyền: giảng viên</w:t>
      </w:r>
      <w:r w:rsidDel="00000000" w:rsidR="00000000" w:rsidRPr="00000000">
        <w:rPr>
          <w:rtl w:val="0"/>
        </w:rPr>
      </w:r>
    </w:p>
    <w:p w:rsidR="00000000" w:rsidDel="00000000" w:rsidP="00000000" w:rsidRDefault="00000000" w:rsidRPr="00000000" w14:paraId="00000CBF">
      <w:pPr>
        <w:rPr/>
      </w:pPr>
      <w:r w:rsidDel="00000000" w:rsidR="00000000" w:rsidRPr="00000000">
        <w:rPr>
          <w:rFonts w:ascii="Times New Roman" w:cs="Times New Roman" w:eastAsia="Times New Roman" w:hAnsi="Times New Roman"/>
          <w:color w:val="000000"/>
          <w:rtl w:val="0"/>
        </w:rPr>
        <w:t xml:space="preserve">Giảng viên vào trang chủ, chọn tab Báo cáo. Màn hình hiển thị của giảng viên sẽ hiển thị như sau:</w:t>
      </w:r>
      <w:r w:rsidDel="00000000" w:rsidR="00000000" w:rsidRPr="00000000">
        <w:rPr>
          <w:rtl w:val="0"/>
        </w:rPr>
      </w:r>
    </w:p>
    <w:p w:rsidR="00000000" w:rsidDel="00000000" w:rsidP="00000000" w:rsidRDefault="00000000" w:rsidRPr="00000000" w14:paraId="00000CC0">
      <w:pPr>
        <w:rPr/>
      </w:pPr>
      <w:r w:rsidDel="00000000" w:rsidR="00000000" w:rsidRPr="00000000">
        <w:rPr/>
        <mc:AlternateContent>
          <mc:Choice Requires="wpg">
            <w:drawing>
              <wp:inline distB="0" distT="0" distL="0" distR="0">
                <wp:extent cx="5563658" cy="3396191"/>
                <wp:effectExtent b="0" l="0" r="0" t="0"/>
                <wp:docPr id="83" name=""/>
                <a:graphic>
                  <a:graphicData uri="http://schemas.microsoft.com/office/word/2010/wordprocessingShape">
                    <wps:wsp>
                      <wps:cNvSpPr/>
                      <wps:cNvPr id="84" name="Shape 84"/>
                      <wps:spPr>
                        <a:xfrm>
                          <a:off x="2568934" y="2086667"/>
                          <a:ext cx="5554133" cy="3386666"/>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44: Quản lý đề cương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23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63658" cy="3396191"/>
                <wp:effectExtent b="0" l="0" r="0" t="0"/>
                <wp:docPr id="83" name="image146.png"/>
                <a:graphic>
                  <a:graphicData uri="http://schemas.openxmlformats.org/drawingml/2006/picture">
                    <pic:pic>
                      <pic:nvPicPr>
                        <pic:cNvPr id="0" name="image146.png"/>
                        <pic:cNvPicPr preferRelativeResize="0"/>
                      </pic:nvPicPr>
                      <pic:blipFill>
                        <a:blip r:embed="rId310"/>
                        <a:srcRect/>
                        <a:stretch>
                          <a:fillRect/>
                        </a:stretch>
                      </pic:blipFill>
                      <pic:spPr>
                        <a:xfrm>
                          <a:off x="0" y="0"/>
                          <a:ext cx="5563658" cy="33961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C1">
      <w:pPr>
        <w:rPr/>
      </w:pPr>
      <w:r w:rsidDel="00000000" w:rsidR="00000000" w:rsidRPr="00000000">
        <w:rPr>
          <w:rFonts w:ascii="Times New Roman" w:cs="Times New Roman" w:eastAsia="Times New Roman" w:hAnsi="Times New Roman"/>
          <w:color w:val="000000"/>
          <w:rtl w:val="0"/>
        </w:rPr>
        <w:t xml:space="preserve">Giảng viên nhấn chọn nút Duyệt đề cương, hệ thống sẽ hiển thị thông tin tất cả các sinh viên trong đợt đồ án đó. </w:t>
      </w:r>
      <w:r w:rsidDel="00000000" w:rsidR="00000000" w:rsidRPr="00000000">
        <w:rPr>
          <w:rtl w:val="0"/>
        </w:rPr>
      </w:r>
    </w:p>
    <w:p w:rsidR="00000000" w:rsidDel="00000000" w:rsidP="00000000" w:rsidRDefault="00000000" w:rsidRPr="00000000" w14:paraId="00000CC2">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597525" cy="3336925"/>
                <wp:effectExtent b="0" l="0" r="0" t="0"/>
                <wp:docPr id="84" name=""/>
                <a:graphic>
                  <a:graphicData uri="http://schemas.microsoft.com/office/word/2010/wordprocessingShape">
                    <wps:wsp>
                      <wps:cNvSpPr/>
                      <wps:cNvPr id="85" name="Shape 85"/>
                      <wps:spPr>
                        <a:xfrm>
                          <a:off x="2552000" y="2116300"/>
                          <a:ext cx="5588000" cy="33274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45: Duyệt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24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97525" cy="3336925"/>
                <wp:effectExtent b="0" l="0" r="0" t="0"/>
                <wp:docPr id="84" name="image147.png"/>
                <a:graphic>
                  <a:graphicData uri="http://schemas.openxmlformats.org/drawingml/2006/picture">
                    <pic:pic>
                      <pic:nvPicPr>
                        <pic:cNvPr id="0" name="image147.png"/>
                        <pic:cNvPicPr preferRelativeResize="0"/>
                      </pic:nvPicPr>
                      <pic:blipFill>
                        <a:blip r:embed="rId311"/>
                        <a:srcRect/>
                        <a:stretch>
                          <a:fillRect/>
                        </a:stretch>
                      </pic:blipFill>
                      <pic:spPr>
                        <a:xfrm>
                          <a:off x="0" y="0"/>
                          <a:ext cx="5597525" cy="3336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C3">
      <w:pPr>
        <w:rPr/>
      </w:pPr>
      <w:r w:rsidDel="00000000" w:rsidR="00000000" w:rsidRPr="00000000">
        <w:rPr>
          <w:rFonts w:ascii="Times New Roman" w:cs="Times New Roman" w:eastAsia="Times New Roman" w:hAnsi="Times New Roman"/>
          <w:color w:val="000000"/>
          <w:rtl w:val="0"/>
        </w:rPr>
        <w:t xml:space="preserve">Giảng viên kiểm duyệt thông tin và tên đề tài, nếu hợp lý ấn nút Duyệt.</w:t>
      </w:r>
      <w:r w:rsidDel="00000000" w:rsidR="00000000" w:rsidRPr="00000000">
        <w:rPr>
          <w:rtl w:val="0"/>
        </w:rPr>
      </w:r>
    </w:p>
    <w:p w:rsidR="00000000" w:rsidDel="00000000" w:rsidP="00000000" w:rsidRDefault="00000000" w:rsidRPr="00000000" w14:paraId="00000CC4">
      <w:pPr>
        <w:pStyle w:val="Heading5"/>
        <w:numPr>
          <w:ilvl w:val="4"/>
          <w:numId w:val="13"/>
        </w:numPr>
        <w:ind w:left="1008" w:hanging="1008"/>
        <w:rPr/>
      </w:pPr>
      <w:bookmarkStart w:colFirst="0" w:colLast="0" w:name="_heading=h.2j0ih2h" w:id="305"/>
      <w:bookmarkEnd w:id="305"/>
      <w:r w:rsidDel="00000000" w:rsidR="00000000" w:rsidRPr="00000000">
        <w:rPr>
          <w:rtl w:val="0"/>
        </w:rPr>
        <w:t xml:space="preserve">Giao đề tài</w:t>
      </w:r>
    </w:p>
    <w:p w:rsidR="00000000" w:rsidDel="00000000" w:rsidP="00000000" w:rsidRDefault="00000000" w:rsidRPr="00000000" w14:paraId="00000CC5">
      <w:pPr>
        <w:rPr/>
      </w:pPr>
      <w:r w:rsidDel="00000000" w:rsidR="00000000" w:rsidRPr="00000000">
        <w:rPr>
          <w:rFonts w:ascii="Times New Roman" w:cs="Times New Roman" w:eastAsia="Times New Roman" w:hAnsi="Times New Roman"/>
          <w:color w:val="000000"/>
          <w:rtl w:val="0"/>
        </w:rPr>
        <w:t xml:space="preserve">Phân quyền: giảng viên</w:t>
      </w:r>
      <w:r w:rsidDel="00000000" w:rsidR="00000000" w:rsidRPr="00000000">
        <w:rPr>
          <w:rtl w:val="0"/>
        </w:rPr>
      </w:r>
    </w:p>
    <w:p w:rsidR="00000000" w:rsidDel="00000000" w:rsidP="00000000" w:rsidRDefault="00000000" w:rsidRPr="00000000" w14:paraId="00000CC6">
      <w:pPr>
        <w:rPr/>
      </w:pPr>
      <w:r w:rsidDel="00000000" w:rsidR="00000000" w:rsidRPr="00000000">
        <w:rPr>
          <w:rFonts w:ascii="Times New Roman" w:cs="Times New Roman" w:eastAsia="Times New Roman" w:hAnsi="Times New Roman"/>
          <w:color w:val="000000"/>
          <w:rtl w:val="0"/>
        </w:rPr>
        <w:t xml:space="preserve">Giảng viên vào trang chủ, chọn tab Báo cáo. Màn hình hiển thị của giảng viên sẽ hiển thị như sau:</w:t>
      </w:r>
      <w:r w:rsidDel="00000000" w:rsidR="00000000" w:rsidRPr="00000000">
        <w:rPr>
          <w:rtl w:val="0"/>
        </w:rPr>
      </w:r>
    </w:p>
    <w:p w:rsidR="00000000" w:rsidDel="00000000" w:rsidP="00000000" w:rsidRDefault="00000000" w:rsidRPr="00000000" w14:paraId="00000CC7">
      <w:pPr>
        <w:rPr/>
      </w:pPr>
      <w:r w:rsidDel="00000000" w:rsidR="00000000" w:rsidRPr="00000000">
        <w:rPr/>
        <mc:AlternateContent>
          <mc:Choice Requires="wpg">
            <w:drawing>
              <wp:inline distB="0" distT="0" distL="0" distR="0">
                <wp:extent cx="5766859" cy="3497792"/>
                <wp:effectExtent b="0" l="0" r="0" t="0"/>
                <wp:docPr id="81" name=""/>
                <a:graphic>
                  <a:graphicData uri="http://schemas.microsoft.com/office/word/2010/wordprocessingShape">
                    <wps:wsp>
                      <wps:cNvSpPr/>
                      <wps:cNvPr id="82" name="Shape 82"/>
                      <wps:spPr>
                        <a:xfrm>
                          <a:off x="2467333" y="2035867"/>
                          <a:ext cx="5757334" cy="34882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46: Quản lý đề cương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25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66859" cy="3497792"/>
                <wp:effectExtent b="0" l="0" r="0" t="0"/>
                <wp:docPr id="81" name="image144.png"/>
                <a:graphic>
                  <a:graphicData uri="http://schemas.openxmlformats.org/drawingml/2006/picture">
                    <pic:pic>
                      <pic:nvPicPr>
                        <pic:cNvPr id="0" name="image144.png"/>
                        <pic:cNvPicPr preferRelativeResize="0"/>
                      </pic:nvPicPr>
                      <pic:blipFill>
                        <a:blip r:embed="rId312"/>
                        <a:srcRect/>
                        <a:stretch>
                          <a:fillRect/>
                        </a:stretch>
                      </pic:blipFill>
                      <pic:spPr>
                        <a:xfrm>
                          <a:off x="0" y="0"/>
                          <a:ext cx="5766859" cy="3497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C8">
      <w:pPr>
        <w:rPr/>
      </w:pPr>
      <w:r w:rsidDel="00000000" w:rsidR="00000000" w:rsidRPr="00000000">
        <w:rPr>
          <w:rFonts w:ascii="Times New Roman" w:cs="Times New Roman" w:eastAsia="Times New Roman" w:hAnsi="Times New Roman"/>
          <w:color w:val="000000"/>
          <w:rtl w:val="0"/>
        </w:rPr>
        <w:t xml:space="preserve">Giảng viên nhấn chọn nút Chưa có đề tài để thực hiện giao đề tài cho sinh viên chưa có đề tài, hệ thống sẽ hiển thị thông tin tất cả các sinh viên trong đợt đồ án đó và nút Giao đề tài.</w:t>
      </w:r>
      <w:r w:rsidDel="00000000" w:rsidR="00000000" w:rsidRPr="00000000">
        <w:rPr>
          <w:rtl w:val="0"/>
        </w:rPr>
      </w:r>
    </w:p>
    <w:p w:rsidR="00000000" w:rsidDel="00000000" w:rsidP="00000000" w:rsidRDefault="00000000" w:rsidRPr="00000000" w14:paraId="00000CC9">
      <w:pPr>
        <w:rPr/>
      </w:pPr>
      <w:r w:rsidDel="00000000" w:rsidR="00000000" w:rsidRPr="00000000">
        <w:rPr/>
        <mc:AlternateContent>
          <mc:Choice Requires="wpg">
            <w:drawing>
              <wp:inline distB="0" distT="0" distL="0" distR="0">
                <wp:extent cx="5716059" cy="3353859"/>
                <wp:effectExtent b="0" l="0" r="0" t="0"/>
                <wp:docPr id="82" name=""/>
                <a:graphic>
                  <a:graphicData uri="http://schemas.microsoft.com/office/word/2010/wordprocessingShape">
                    <wps:wsp>
                      <wps:cNvSpPr/>
                      <wps:cNvPr id="83" name="Shape 83"/>
                      <wps:spPr>
                        <a:xfrm>
                          <a:off x="2492733" y="2107833"/>
                          <a:ext cx="5706534" cy="3344334"/>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47: Giao đề tài</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26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16059" cy="3353859"/>
                <wp:effectExtent b="0" l="0" r="0" t="0"/>
                <wp:docPr id="82" name="image145.png"/>
                <a:graphic>
                  <a:graphicData uri="http://schemas.openxmlformats.org/drawingml/2006/picture">
                    <pic:pic>
                      <pic:nvPicPr>
                        <pic:cNvPr id="0" name="image145.png"/>
                        <pic:cNvPicPr preferRelativeResize="0"/>
                      </pic:nvPicPr>
                      <pic:blipFill>
                        <a:blip r:embed="rId313"/>
                        <a:srcRect/>
                        <a:stretch>
                          <a:fillRect/>
                        </a:stretch>
                      </pic:blipFill>
                      <pic:spPr>
                        <a:xfrm>
                          <a:off x="0" y="0"/>
                          <a:ext cx="5716059" cy="33538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CA">
      <w:pPr>
        <w:rPr/>
      </w:pPr>
      <w:r w:rsidDel="00000000" w:rsidR="00000000" w:rsidRPr="00000000">
        <w:rPr>
          <w:rFonts w:ascii="Times New Roman" w:cs="Times New Roman" w:eastAsia="Times New Roman" w:hAnsi="Times New Roman"/>
          <w:color w:val="000000"/>
          <w:rtl w:val="0"/>
        </w:rPr>
        <w:t xml:space="preserve">Giảng viên tiếp tục ấn vào nút Giao đề tài, hệ thống hiển thị form nhập dữ liệu để giảng viên có thể giao một đề tài cho sinh viên. </w:t>
      </w:r>
      <w:r w:rsidDel="00000000" w:rsidR="00000000" w:rsidRPr="00000000">
        <w:rPr>
          <w:rtl w:val="0"/>
        </w:rPr>
      </w:r>
    </w:p>
    <w:p w:rsidR="00000000" w:rsidDel="00000000" w:rsidP="00000000" w:rsidRDefault="00000000" w:rsidRPr="00000000" w14:paraId="00000CCB">
      <w:pPr>
        <w:rPr/>
      </w:pPr>
      <w:r w:rsidDel="00000000" w:rsidR="00000000" w:rsidRPr="00000000">
        <w:rPr>
          <w:rFonts w:ascii="Times New Roman" w:cs="Times New Roman" w:eastAsia="Times New Roman" w:hAnsi="Times New Roman"/>
          <w:color w:val="000000"/>
          <w:rtl w:val="0"/>
        </w:rPr>
        <w:t xml:space="preserve">Sau khi giảng viên đã điền hợp lệ các field dữ liệu, giảng viên ấn vào nút Lưu, hệ thống sẽ ghi nhận hành động.</w:t>
      </w:r>
      <w:r w:rsidDel="00000000" w:rsidR="00000000" w:rsidRPr="00000000">
        <w:rPr>
          <w:rtl w:val="0"/>
        </w:rPr>
      </w:r>
    </w:p>
    <w:p w:rsidR="00000000" w:rsidDel="00000000" w:rsidP="00000000" w:rsidRDefault="00000000" w:rsidRPr="00000000" w14:paraId="00000CCC">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715635" cy="3489325"/>
                <wp:effectExtent b="0" l="0" r="0" t="0"/>
                <wp:docPr id="80" name=""/>
                <a:graphic>
                  <a:graphicData uri="http://schemas.microsoft.com/office/word/2010/wordprocessingShape">
                    <wps:wsp>
                      <wps:cNvSpPr/>
                      <wps:cNvPr id="81" name="Shape 81"/>
                      <wps:spPr>
                        <a:xfrm>
                          <a:off x="2492945" y="2040100"/>
                          <a:ext cx="5706110" cy="34798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48: Thông tin đề tài</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27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15635" cy="3489325"/>
                <wp:effectExtent b="0" l="0" r="0" t="0"/>
                <wp:docPr id="80" name="image143.png"/>
                <a:graphic>
                  <a:graphicData uri="http://schemas.openxmlformats.org/drawingml/2006/picture">
                    <pic:pic>
                      <pic:nvPicPr>
                        <pic:cNvPr id="0" name="image143.png"/>
                        <pic:cNvPicPr preferRelativeResize="0"/>
                      </pic:nvPicPr>
                      <pic:blipFill>
                        <a:blip r:embed="rId314"/>
                        <a:srcRect/>
                        <a:stretch>
                          <a:fillRect/>
                        </a:stretch>
                      </pic:blipFill>
                      <pic:spPr>
                        <a:xfrm>
                          <a:off x="0" y="0"/>
                          <a:ext cx="5715635" cy="3489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C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C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C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D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D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D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D3">
      <w:pPr>
        <w:rPr/>
      </w:pPr>
      <w:r w:rsidDel="00000000" w:rsidR="00000000" w:rsidRPr="00000000">
        <w:rPr>
          <w:rFonts w:ascii="Times New Roman" w:cs="Times New Roman" w:eastAsia="Times New Roman" w:hAnsi="Times New Roman"/>
          <w:color w:val="000000"/>
          <w:rtl w:val="0"/>
        </w:rPr>
        <w:t xml:space="preserve">Sau khi Lưu thành công, hệ thống thông báo thành công.</w:t>
      </w:r>
      <w:r w:rsidDel="00000000" w:rsidR="00000000" w:rsidRPr="00000000">
        <w:rPr>
          <w:rtl w:val="0"/>
        </w:rPr>
      </w:r>
    </w:p>
    <w:p w:rsidR="00000000" w:rsidDel="00000000" w:rsidP="00000000" w:rsidRDefault="00000000" w:rsidRPr="00000000" w14:paraId="00000CD4">
      <w:pPr>
        <w:rPr/>
      </w:pPr>
      <w:r w:rsidDel="00000000" w:rsidR="00000000" w:rsidRPr="00000000">
        <w:rPr/>
        <mc:AlternateContent>
          <mc:Choice Requires="wpg">
            <w:drawing>
              <wp:inline distB="0" distT="0" distL="0" distR="0">
                <wp:extent cx="5761990" cy="3633258"/>
                <wp:effectExtent b="0" l="0" r="0" t="0"/>
                <wp:docPr id="101" name=""/>
                <a:graphic>
                  <a:graphicData uri="http://schemas.microsoft.com/office/word/2010/wordprocessingShape">
                    <wps:wsp>
                      <wps:cNvSpPr/>
                      <wps:cNvPr id="102" name="Shape 102"/>
                      <wps:spPr>
                        <a:xfrm>
                          <a:off x="2469768" y="1968134"/>
                          <a:ext cx="5752465" cy="36237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49: Thông báo lưu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28 </w:t>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61990" cy="3633258"/>
                <wp:effectExtent b="0" l="0" r="0" t="0"/>
                <wp:docPr id="101" name="image164.png"/>
                <a:graphic>
                  <a:graphicData uri="http://schemas.openxmlformats.org/drawingml/2006/picture">
                    <pic:pic>
                      <pic:nvPicPr>
                        <pic:cNvPr id="0" name="image164.png"/>
                        <pic:cNvPicPr preferRelativeResize="0"/>
                      </pic:nvPicPr>
                      <pic:blipFill>
                        <a:blip r:embed="rId315"/>
                        <a:srcRect/>
                        <a:stretch>
                          <a:fillRect/>
                        </a:stretch>
                      </pic:blipFill>
                      <pic:spPr>
                        <a:xfrm>
                          <a:off x="0" y="0"/>
                          <a:ext cx="5761990" cy="36332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D5">
      <w:pPr>
        <w:pStyle w:val="Heading5"/>
        <w:numPr>
          <w:ilvl w:val="4"/>
          <w:numId w:val="13"/>
        </w:numPr>
        <w:ind w:left="1008" w:hanging="1008"/>
        <w:rPr/>
      </w:pPr>
      <w:bookmarkStart w:colFirst="0" w:colLast="0" w:name="_heading=h.y5sraa" w:id="306"/>
      <w:bookmarkEnd w:id="306"/>
      <w:r w:rsidDel="00000000" w:rsidR="00000000" w:rsidRPr="00000000">
        <w:rPr>
          <w:rtl w:val="0"/>
        </w:rPr>
        <w:t xml:space="preserve">Duyệt đề cương</w:t>
      </w:r>
    </w:p>
    <w:p w:rsidR="00000000" w:rsidDel="00000000" w:rsidP="00000000" w:rsidRDefault="00000000" w:rsidRPr="00000000" w14:paraId="00000CD6">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CD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vào mục Đề cương. </w:t>
      </w:r>
    </w:p>
    <w:p w:rsidR="00000000" w:rsidDel="00000000" w:rsidP="00000000" w:rsidRDefault="00000000" w:rsidRPr="00000000" w14:paraId="00000CD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716059" cy="3404659"/>
                <wp:effectExtent b="0" l="0" r="0" t="0"/>
                <wp:docPr id="107" name=""/>
                <a:graphic>
                  <a:graphicData uri="http://schemas.microsoft.com/office/word/2010/wordprocessingShape">
                    <wps:wsp>
                      <wps:cNvSpPr/>
                      <wps:cNvPr id="108" name="Shape 108"/>
                      <wps:spPr>
                        <a:xfrm>
                          <a:off x="2492733" y="2082433"/>
                          <a:ext cx="5706534" cy="3395134"/>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50: Màn hình quản lý đề cương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29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16059" cy="3404659"/>
                <wp:effectExtent b="0" l="0" r="0" t="0"/>
                <wp:docPr id="107" name="image170.png"/>
                <a:graphic>
                  <a:graphicData uri="http://schemas.openxmlformats.org/drawingml/2006/picture">
                    <pic:pic>
                      <pic:nvPicPr>
                        <pic:cNvPr id="0" name="image170.png"/>
                        <pic:cNvPicPr preferRelativeResize="0"/>
                      </pic:nvPicPr>
                      <pic:blipFill>
                        <a:blip r:embed="rId316"/>
                        <a:srcRect/>
                        <a:stretch>
                          <a:fillRect/>
                        </a:stretch>
                      </pic:blipFill>
                      <pic:spPr>
                        <a:xfrm>
                          <a:off x="0" y="0"/>
                          <a:ext cx="5716059" cy="34046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D9">
      <w:pPr>
        <w:rPr/>
      </w:pPr>
      <w:r w:rsidDel="00000000" w:rsidR="00000000" w:rsidRPr="00000000">
        <w:rPr>
          <w:rFonts w:ascii="Times New Roman" w:cs="Times New Roman" w:eastAsia="Times New Roman" w:hAnsi="Times New Roman"/>
          <w:color w:val="000000"/>
          <w:rtl w:val="0"/>
        </w:rPr>
        <w:t xml:space="preserve">Bộ môn ấn nút Duyệt đề cương để duyệt. Tại đây, hệ thống sẽ hiển thị thông tin các sinh viên đã nộp đề cương, và có tác vụ Duyệt. Nếu đồng ý Duyệt, bộ môn ấn nút Duyệt ở tác vụ. </w:t>
      </w:r>
      <w:r w:rsidDel="00000000" w:rsidR="00000000" w:rsidRPr="00000000">
        <w:rPr>
          <w:rtl w:val="0"/>
        </w:rPr>
      </w:r>
    </w:p>
    <w:p w:rsidR="00000000" w:rsidDel="00000000" w:rsidP="00000000" w:rsidRDefault="00000000" w:rsidRPr="00000000" w14:paraId="00000CDA">
      <w:pPr>
        <w:pStyle w:val="Heading5"/>
        <w:numPr>
          <w:ilvl w:val="4"/>
          <w:numId w:val="13"/>
        </w:numPr>
        <w:ind w:left="1008" w:hanging="1008"/>
        <w:rPr/>
      </w:pPr>
      <w:bookmarkStart w:colFirst="0" w:colLast="0" w:name="_heading=h.3i5g9y3" w:id="307"/>
      <w:bookmarkEnd w:id="307"/>
      <w:r w:rsidDel="00000000" w:rsidR="00000000" w:rsidRPr="00000000">
        <w:rPr>
          <w:rtl w:val="0"/>
        </w:rPr>
        <w:t xml:space="preserve">Gửi đề cương (chưa triển khai)</w:t>
      </w:r>
    </w:p>
    <w:p w:rsidR="00000000" w:rsidDel="00000000" w:rsidP="00000000" w:rsidRDefault="00000000" w:rsidRPr="00000000" w14:paraId="00000CD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Gửi đề cương (chưa triển khai)</w:t>
      </w:r>
    </w:p>
    <w:p w:rsidR="00000000" w:rsidDel="00000000" w:rsidP="00000000" w:rsidRDefault="00000000" w:rsidRPr="00000000" w14:paraId="00000CDC">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CDD">
      <w:pPr>
        <w:rPr/>
      </w:pPr>
      <w:r w:rsidDel="00000000" w:rsidR="00000000" w:rsidRPr="00000000">
        <w:rPr>
          <w:rFonts w:ascii="Times New Roman" w:cs="Times New Roman" w:eastAsia="Times New Roman" w:hAnsi="Times New Roman"/>
          <w:color w:val="000000"/>
          <w:rtl w:val="0"/>
        </w:rPr>
        <w:t xml:space="preserve">Người dùng vào trang chủ, vào mục Đề cương. </w:t>
      </w:r>
      <w:r w:rsidDel="00000000" w:rsidR="00000000" w:rsidRPr="00000000">
        <w:rPr>
          <w:rtl w:val="0"/>
        </w:rPr>
      </w:r>
    </w:p>
    <w:p w:rsidR="00000000" w:rsidDel="00000000" w:rsidP="00000000" w:rsidRDefault="00000000" w:rsidRPr="00000000" w14:paraId="00000CD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529792" cy="3243792"/>
                <wp:effectExtent b="0" l="0" r="0" t="0"/>
                <wp:docPr id="108" name=""/>
                <a:graphic>
                  <a:graphicData uri="http://schemas.microsoft.com/office/word/2010/wordprocessingShape">
                    <wps:wsp>
                      <wps:cNvSpPr/>
                      <wps:cNvPr id="109" name="Shape 109"/>
                      <wps:spPr>
                        <a:xfrm>
                          <a:off x="2585867" y="2162867"/>
                          <a:ext cx="5520267" cy="32342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51: Màn hình quản lý đề cương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30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29792" cy="3243792"/>
                <wp:effectExtent b="0" l="0" r="0" t="0"/>
                <wp:docPr id="108" name="image171.png"/>
                <a:graphic>
                  <a:graphicData uri="http://schemas.openxmlformats.org/drawingml/2006/picture">
                    <pic:pic>
                      <pic:nvPicPr>
                        <pic:cNvPr id="0" name="image171.png"/>
                        <pic:cNvPicPr preferRelativeResize="0"/>
                      </pic:nvPicPr>
                      <pic:blipFill>
                        <a:blip r:embed="rId317"/>
                        <a:srcRect/>
                        <a:stretch>
                          <a:fillRect/>
                        </a:stretch>
                      </pic:blipFill>
                      <pic:spPr>
                        <a:xfrm>
                          <a:off x="0" y="0"/>
                          <a:ext cx="5529792" cy="3243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DF">
      <w:pPr>
        <w:rPr/>
      </w:pPr>
      <w:r w:rsidDel="00000000" w:rsidR="00000000" w:rsidRPr="00000000">
        <w:rPr>
          <w:rFonts w:ascii="Times New Roman" w:cs="Times New Roman" w:eastAsia="Times New Roman" w:hAnsi="Times New Roman"/>
          <w:color w:val="000000"/>
          <w:rtl w:val="0"/>
        </w:rPr>
        <w:t xml:space="preserve">Bộ môn ấn nút Gửi đề cương để gửi. </w:t>
      </w:r>
      <w:r w:rsidDel="00000000" w:rsidR="00000000" w:rsidRPr="00000000">
        <w:rPr>
          <w:rtl w:val="0"/>
        </w:rPr>
      </w:r>
    </w:p>
    <w:p w:rsidR="00000000" w:rsidDel="00000000" w:rsidP="00000000" w:rsidRDefault="00000000" w:rsidRPr="00000000" w14:paraId="00000CE0">
      <w:pPr>
        <w:pStyle w:val="Heading5"/>
        <w:numPr>
          <w:ilvl w:val="4"/>
          <w:numId w:val="13"/>
        </w:numPr>
        <w:ind w:left="1008" w:hanging="1008"/>
        <w:rPr/>
      </w:pPr>
      <w:bookmarkStart w:colFirst="0" w:colLast="0" w:name="_heading=h.1xaqk5w" w:id="308"/>
      <w:bookmarkEnd w:id="308"/>
      <w:r w:rsidDel="00000000" w:rsidR="00000000" w:rsidRPr="00000000">
        <w:rPr>
          <w:rtl w:val="0"/>
        </w:rPr>
        <w:t xml:space="preserve">Phân công giảng viên hướng dẫn</w:t>
      </w:r>
    </w:p>
    <w:p w:rsidR="00000000" w:rsidDel="00000000" w:rsidP="00000000" w:rsidRDefault="00000000" w:rsidRPr="00000000" w14:paraId="00000CE1">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CE2">
      <w:pPr>
        <w:rPr/>
      </w:pPr>
      <w:r w:rsidDel="00000000" w:rsidR="00000000" w:rsidRPr="00000000">
        <w:rPr>
          <w:rFonts w:ascii="Times New Roman" w:cs="Times New Roman" w:eastAsia="Times New Roman" w:hAnsi="Times New Roman"/>
          <w:color w:val="000000"/>
          <w:rtl w:val="0"/>
        </w:rPr>
        <w:t xml:space="preserve">Người dùng vào trang chủ hệ thống, chọn mục Giảng viên hướng dẫn. Tại đây, người dùng chọn mục Chưa đăng ký. Hệ thống hiển thị danh sách thông tin sinh viên và hành động Phân công. </w:t>
      </w:r>
      <w:r w:rsidDel="00000000" w:rsidR="00000000" w:rsidRPr="00000000">
        <w:rPr>
          <w:rtl w:val="0"/>
        </w:rPr>
      </w:r>
    </w:p>
    <w:p w:rsidR="00000000" w:rsidDel="00000000" w:rsidP="00000000" w:rsidRDefault="00000000" w:rsidRPr="00000000" w14:paraId="00000CE3">
      <w:pPr>
        <w:rPr/>
      </w:pPr>
      <w:r w:rsidDel="00000000" w:rsidR="00000000" w:rsidRPr="00000000">
        <w:rPr/>
        <mc:AlternateContent>
          <mc:Choice Requires="wpg">
            <w:drawing>
              <wp:inline distB="0" distT="0" distL="0" distR="0">
                <wp:extent cx="5673725" cy="3497792"/>
                <wp:effectExtent b="0" l="0" r="0" t="0"/>
                <wp:docPr id="105" name=""/>
                <a:graphic>
                  <a:graphicData uri="http://schemas.microsoft.com/office/word/2010/wordprocessingShape">
                    <wps:wsp>
                      <wps:cNvSpPr/>
                      <wps:cNvPr id="106" name="Shape 106"/>
                      <wps:spPr>
                        <a:xfrm>
                          <a:off x="2513900" y="2035867"/>
                          <a:ext cx="5664200" cy="34882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52: Màn hình đăng ký GVHD</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31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73725" cy="3497792"/>
                <wp:effectExtent b="0" l="0" r="0" t="0"/>
                <wp:docPr id="105" name="image168.png"/>
                <a:graphic>
                  <a:graphicData uri="http://schemas.openxmlformats.org/drawingml/2006/picture">
                    <pic:pic>
                      <pic:nvPicPr>
                        <pic:cNvPr id="0" name="image168.png"/>
                        <pic:cNvPicPr preferRelativeResize="0"/>
                      </pic:nvPicPr>
                      <pic:blipFill>
                        <a:blip r:embed="rId318"/>
                        <a:srcRect/>
                        <a:stretch>
                          <a:fillRect/>
                        </a:stretch>
                      </pic:blipFill>
                      <pic:spPr>
                        <a:xfrm>
                          <a:off x="0" y="0"/>
                          <a:ext cx="5673725" cy="34977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E4">
      <w:pPr>
        <w:rPr/>
      </w:pPr>
      <w:r w:rsidDel="00000000" w:rsidR="00000000" w:rsidRPr="00000000">
        <w:rPr>
          <w:rFonts w:ascii="Times New Roman" w:cs="Times New Roman" w:eastAsia="Times New Roman" w:hAnsi="Times New Roman"/>
          <w:color w:val="000000"/>
          <w:rtl w:val="0"/>
        </w:rPr>
        <w:t xml:space="preserve">Để phân công giảng viên hướng dẫn, người dùng ấn vào nút Phân công ứng với sinh viên cần phân công. Hệ thống hiển thị giảng viên mà sinh viên đó đã chọn. Người dùng xem xét và chọn giảng viên, sau đó ấn nút Lưu.</w:t>
      </w:r>
      <w:r w:rsidDel="00000000" w:rsidR="00000000" w:rsidRPr="00000000">
        <w:rPr>
          <w:rtl w:val="0"/>
        </w:rPr>
      </w:r>
    </w:p>
    <w:p w:rsidR="00000000" w:rsidDel="00000000" w:rsidP="00000000" w:rsidRDefault="00000000" w:rsidRPr="00000000" w14:paraId="00000CE5">
      <w:pPr>
        <w:rPr>
          <w:rFonts w:ascii="Times New Roman" w:cs="Times New Roman" w:eastAsia="Times New Roman" w:hAnsi="Times New Roman"/>
          <w:color w:val="000000"/>
        </w:rPr>
      </w:pPr>
      <w:r w:rsidDel="00000000" w:rsidR="00000000" w:rsidRPr="00000000">
        <w:rPr/>
        <mc:AlternateContent>
          <mc:Choice Requires="wpg">
            <w:drawing>
              <wp:inline distB="0" distT="0" distL="0" distR="0">
                <wp:extent cx="5665259" cy="3480858"/>
                <wp:effectExtent b="0" l="0" r="0" t="0"/>
                <wp:docPr id="106" name=""/>
                <a:graphic>
                  <a:graphicData uri="http://schemas.microsoft.com/office/word/2010/wordprocessingShape">
                    <wps:wsp>
                      <wps:cNvSpPr/>
                      <wps:cNvPr id="107" name="Shape 107"/>
                      <wps:spPr>
                        <a:xfrm>
                          <a:off x="2518133" y="2044334"/>
                          <a:ext cx="5655734" cy="34713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53: Phân công GVHD</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32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65259" cy="3480858"/>
                <wp:effectExtent b="0" l="0" r="0" t="0"/>
                <wp:docPr id="106" name="image169.png"/>
                <a:graphic>
                  <a:graphicData uri="http://schemas.openxmlformats.org/drawingml/2006/picture">
                    <pic:pic>
                      <pic:nvPicPr>
                        <pic:cNvPr id="0" name="image169.png"/>
                        <pic:cNvPicPr preferRelativeResize="0"/>
                      </pic:nvPicPr>
                      <pic:blipFill>
                        <a:blip r:embed="rId319"/>
                        <a:srcRect/>
                        <a:stretch>
                          <a:fillRect/>
                        </a:stretch>
                      </pic:blipFill>
                      <pic:spPr>
                        <a:xfrm>
                          <a:off x="0" y="0"/>
                          <a:ext cx="5665259" cy="34808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E6">
      <w:pPr>
        <w:rPr/>
      </w:pPr>
      <w:r w:rsidDel="00000000" w:rsidR="00000000" w:rsidRPr="00000000">
        <w:rPr>
          <w:rFonts w:ascii="Times New Roman" w:cs="Times New Roman" w:eastAsia="Times New Roman" w:hAnsi="Times New Roman"/>
          <w:color w:val="000000"/>
          <w:rtl w:val="0"/>
        </w:rPr>
        <w:t xml:space="preserve">Sau khi ấn Lưu, hệ thống hiển thị thông báo Cập nhật thành công</w:t>
      </w:r>
      <w:r w:rsidDel="00000000" w:rsidR="00000000" w:rsidRPr="00000000">
        <w:rPr>
          <w:rtl w:val="0"/>
        </w:rPr>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mc:AlternateContent>
          <mc:Choice Requires="wpg">
            <w:drawing>
              <wp:inline distB="0" distT="0" distL="0" distR="0">
                <wp:extent cx="5597525" cy="3438525"/>
                <wp:effectExtent b="0" l="0" r="0" t="0"/>
                <wp:docPr id="103" name=""/>
                <a:graphic>
                  <a:graphicData uri="http://schemas.microsoft.com/office/word/2010/wordprocessingShape">
                    <wps:wsp>
                      <wps:cNvSpPr/>
                      <wps:cNvPr id="104" name="Shape 104"/>
                      <wps:spPr>
                        <a:xfrm>
                          <a:off x="2552000" y="2065500"/>
                          <a:ext cx="5588000" cy="34290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54: Cập nhật thành công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33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97525" cy="3438525"/>
                <wp:effectExtent b="0" l="0" r="0" t="0"/>
                <wp:docPr id="103" name="image166.png"/>
                <a:graphic>
                  <a:graphicData uri="http://schemas.openxmlformats.org/drawingml/2006/picture">
                    <pic:pic>
                      <pic:nvPicPr>
                        <pic:cNvPr id="0" name="image166.png"/>
                        <pic:cNvPicPr preferRelativeResize="0"/>
                      </pic:nvPicPr>
                      <pic:blipFill>
                        <a:blip r:embed="rId320"/>
                        <a:srcRect/>
                        <a:stretch>
                          <a:fillRect/>
                        </a:stretch>
                      </pic:blipFill>
                      <pic:spPr>
                        <a:xfrm>
                          <a:off x="0" y="0"/>
                          <a:ext cx="5597525" cy="3438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E9">
      <w:pPr>
        <w:pStyle w:val="Heading5"/>
        <w:numPr>
          <w:ilvl w:val="4"/>
          <w:numId w:val="13"/>
        </w:numPr>
        <w:ind w:left="1008" w:hanging="1008"/>
        <w:rPr/>
      </w:pPr>
      <w:bookmarkStart w:colFirst="0" w:colLast="0" w:name="_heading=h.4hae2tp" w:id="309"/>
      <w:bookmarkEnd w:id="309"/>
      <w:r w:rsidDel="00000000" w:rsidR="00000000" w:rsidRPr="00000000">
        <w:rPr>
          <w:rtl w:val="0"/>
        </w:rPr>
        <w:t xml:space="preserve">Duyệt GVHD</w:t>
      </w:r>
    </w:p>
    <w:p w:rsidR="00000000" w:rsidDel="00000000" w:rsidP="00000000" w:rsidRDefault="00000000" w:rsidRPr="00000000" w14:paraId="00000CEA">
      <w:pPr>
        <w:rPr/>
      </w:pPr>
      <w:r w:rsidDel="00000000" w:rsidR="00000000" w:rsidRPr="00000000">
        <w:rPr>
          <w:rFonts w:ascii="Times New Roman" w:cs="Times New Roman" w:eastAsia="Times New Roman" w:hAnsi="Times New Roman"/>
          <w:color w:val="000000"/>
          <w:rtl w:val="0"/>
        </w:rPr>
        <w:t xml:space="preserve">Phân quyền: Bộ môn</w:t>
      </w:r>
      <w:r w:rsidDel="00000000" w:rsidR="00000000" w:rsidRPr="00000000">
        <w:rPr>
          <w:rtl w:val="0"/>
        </w:rPr>
      </w:r>
    </w:p>
    <w:p w:rsidR="00000000" w:rsidDel="00000000" w:rsidP="00000000" w:rsidRDefault="00000000" w:rsidRPr="00000000" w14:paraId="00000CEB">
      <w:pPr>
        <w:rPr/>
      </w:pPr>
      <w:r w:rsidDel="00000000" w:rsidR="00000000" w:rsidRPr="00000000">
        <w:rPr>
          <w:rFonts w:ascii="Times New Roman" w:cs="Times New Roman" w:eastAsia="Times New Roman" w:hAnsi="Times New Roman"/>
          <w:color w:val="000000"/>
          <w:rtl w:val="0"/>
        </w:rPr>
        <w:t xml:space="preserve">Người dùng vào trang chủ hệ thống, chọn mục Giảng viên hướng dẫn. Tại đây, người dùng chọn mục Đã đăng ký. Hệ thống hiển thị danh sách thông tin sinh viên và hành động Phân công. </w:t>
      </w:r>
      <w:r w:rsidDel="00000000" w:rsidR="00000000" w:rsidRPr="00000000">
        <w:rPr>
          <w:rtl w:val="0"/>
        </w:rPr>
      </w:r>
    </w:p>
    <w:p w:rsidR="00000000" w:rsidDel="00000000" w:rsidP="00000000" w:rsidRDefault="00000000" w:rsidRPr="00000000" w14:paraId="00000CEC">
      <w:pPr>
        <w:rPr/>
      </w:pPr>
      <w:r w:rsidDel="00000000" w:rsidR="00000000" w:rsidRPr="00000000">
        <w:rPr/>
        <mc:AlternateContent>
          <mc:Choice Requires="wpg">
            <w:drawing>
              <wp:inline distB="0" distT="0" distL="0" distR="0">
                <wp:extent cx="5699125" cy="3514725"/>
                <wp:effectExtent b="0" l="0" r="0" t="0"/>
                <wp:docPr id="104" name=""/>
                <a:graphic>
                  <a:graphicData uri="http://schemas.microsoft.com/office/word/2010/wordprocessingShape">
                    <wps:wsp>
                      <wps:cNvSpPr/>
                      <wps:cNvPr id="105" name="Shape 105"/>
                      <wps:spPr>
                        <a:xfrm>
                          <a:off x="2501200" y="2027400"/>
                          <a:ext cx="5689600" cy="35052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55: Quản lý đăng ký GVHD</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34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9125" cy="3514725"/>
                <wp:effectExtent b="0" l="0" r="0" t="0"/>
                <wp:docPr id="104" name="image167.png"/>
                <a:graphic>
                  <a:graphicData uri="http://schemas.openxmlformats.org/drawingml/2006/picture">
                    <pic:pic>
                      <pic:nvPicPr>
                        <pic:cNvPr id="0" name="image167.png"/>
                        <pic:cNvPicPr preferRelativeResize="0"/>
                      </pic:nvPicPr>
                      <pic:blipFill>
                        <a:blip r:embed="rId321"/>
                        <a:srcRect/>
                        <a:stretch>
                          <a:fillRect/>
                        </a:stretch>
                      </pic:blipFill>
                      <pic:spPr>
                        <a:xfrm>
                          <a:off x="0" y="0"/>
                          <a:ext cx="5699125" cy="3514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E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Để duyệt giảng viên hướng dẫn, người dùng ấn vào nút Duyệt ứng với sinh viên. Hệ thống hiển thị giảng viên mà sinh viên đó đã chọn. Người dùng xem xét và lựa chọn options, sau đó ấn nút Xác nhận.</w:t>
      </w:r>
    </w:p>
    <w:p w:rsidR="00000000" w:rsidDel="00000000" w:rsidP="00000000" w:rsidRDefault="00000000" w:rsidRPr="00000000" w14:paraId="00000CE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E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1">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61990" cy="3362325"/>
                <wp:effectExtent b="0" l="0" r="0" t="0"/>
                <wp:wrapNone/>
                <wp:docPr id="58" name=""/>
                <a:graphic>
                  <a:graphicData uri="http://schemas.microsoft.com/office/word/2010/wordprocessingShape">
                    <wps:wsp>
                      <wps:cNvSpPr/>
                      <wps:cNvPr id="59" name="Shape 59"/>
                      <wps:spPr>
                        <a:xfrm>
                          <a:off x="2469768" y="2103600"/>
                          <a:ext cx="5752465" cy="33528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56: Lựa chọn Đồng ý/ Không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35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61990" cy="3362325"/>
                <wp:effectExtent b="0" l="0" r="0" t="0"/>
                <wp:wrapNone/>
                <wp:docPr id="58" name="image121.png"/>
                <a:graphic>
                  <a:graphicData uri="http://schemas.openxmlformats.org/drawingml/2006/picture">
                    <pic:pic>
                      <pic:nvPicPr>
                        <pic:cNvPr id="0" name="image121.png"/>
                        <pic:cNvPicPr preferRelativeResize="0"/>
                      </pic:nvPicPr>
                      <pic:blipFill>
                        <a:blip r:embed="rId322"/>
                        <a:srcRect/>
                        <a:stretch>
                          <a:fillRect/>
                        </a:stretch>
                      </pic:blipFill>
                      <pic:spPr>
                        <a:xfrm>
                          <a:off x="0" y="0"/>
                          <a:ext cx="5761990" cy="3362325"/>
                        </a:xfrm>
                        <a:prstGeom prst="rect"/>
                        <a:ln/>
                      </pic:spPr>
                    </pic:pic>
                  </a:graphicData>
                </a:graphic>
              </wp:anchor>
            </w:drawing>
          </mc:Fallback>
        </mc:AlternateContent>
      </w:r>
    </w:p>
    <w:p w:rsidR="00000000" w:rsidDel="00000000" w:rsidP="00000000" w:rsidRDefault="00000000" w:rsidRPr="00000000" w14:paraId="00000CF6">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ấn Xác nhận, hệ thống hiển thị thông báo Cập nhật thành công</w:t>
      </w:r>
    </w:p>
    <w:p w:rsidR="00000000" w:rsidDel="00000000" w:rsidP="00000000" w:rsidRDefault="00000000" w:rsidRPr="00000000" w14:paraId="00000CF7">
      <w:pPr>
        <w:rPr/>
      </w:pPr>
      <w:r w:rsidDel="00000000" w:rsidR="00000000" w:rsidRPr="00000000">
        <w:rPr/>
        <mc:AlternateContent>
          <mc:Choice Requires="wpg">
            <w:drawing>
              <wp:inline distB="0" distT="0" distL="0" distR="0">
                <wp:extent cx="5817659" cy="3472392"/>
                <wp:effectExtent b="0" l="0" r="0" t="0"/>
                <wp:docPr id="102" name=""/>
                <a:graphic>
                  <a:graphicData uri="http://schemas.microsoft.com/office/word/2010/wordprocessingShape">
                    <wps:wsp>
                      <wps:cNvSpPr/>
                      <wps:cNvPr id="103" name="Shape 103"/>
                      <wps:spPr>
                        <a:xfrm>
                          <a:off x="2441933" y="2048567"/>
                          <a:ext cx="5808134" cy="34628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57: Cập nhật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36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17659" cy="3472392"/>
                <wp:effectExtent b="0" l="0" r="0" t="0"/>
                <wp:docPr id="102" name="image165.png"/>
                <a:graphic>
                  <a:graphicData uri="http://schemas.openxmlformats.org/drawingml/2006/picture">
                    <pic:pic>
                      <pic:nvPicPr>
                        <pic:cNvPr id="0" name="image165.png"/>
                        <pic:cNvPicPr preferRelativeResize="0"/>
                      </pic:nvPicPr>
                      <pic:blipFill>
                        <a:blip r:embed="rId323"/>
                        <a:srcRect/>
                        <a:stretch>
                          <a:fillRect/>
                        </a:stretch>
                      </pic:blipFill>
                      <pic:spPr>
                        <a:xfrm>
                          <a:off x="0" y="0"/>
                          <a:ext cx="5817659" cy="34723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F8">
      <w:pPr>
        <w:pStyle w:val="Heading5"/>
        <w:numPr>
          <w:ilvl w:val="4"/>
          <w:numId w:val="13"/>
        </w:numPr>
        <w:ind w:left="1008" w:hanging="1008"/>
        <w:rPr/>
      </w:pPr>
      <w:bookmarkStart w:colFirst="0" w:colLast="0" w:name="_heading=h.2wfod1i" w:id="310"/>
      <w:bookmarkEnd w:id="310"/>
      <w:r w:rsidDel="00000000" w:rsidR="00000000" w:rsidRPr="00000000">
        <w:rPr>
          <w:rtl w:val="0"/>
        </w:rPr>
        <w:t xml:space="preserve">Tạo đợt đồ án</w:t>
      </w:r>
    </w:p>
    <w:p w:rsidR="00000000" w:rsidDel="00000000" w:rsidP="00000000" w:rsidRDefault="00000000" w:rsidRPr="00000000" w14:paraId="00000CF9">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CF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chọn mục Đợt đồ án. Hệ thống hiển thị giao diện các thông tin của đợt đồ án hiện có.</w:t>
      </w:r>
    </w:p>
    <w:p w:rsidR="00000000" w:rsidDel="00000000" w:rsidP="00000000" w:rsidRDefault="00000000" w:rsidRPr="00000000" w14:paraId="00000CF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690658" cy="3379258"/>
                <wp:effectExtent b="0" l="0" r="0" t="0"/>
                <wp:docPr id="92" name=""/>
                <a:graphic>
                  <a:graphicData uri="http://schemas.microsoft.com/office/word/2010/wordprocessingShape">
                    <wps:wsp>
                      <wps:cNvSpPr/>
                      <wps:cNvPr id="93" name="Shape 93"/>
                      <wps:spPr>
                        <a:xfrm>
                          <a:off x="2505434" y="2095134"/>
                          <a:ext cx="5681133" cy="33697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58: Tạo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37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90658" cy="3379258"/>
                <wp:effectExtent b="0" l="0" r="0" t="0"/>
                <wp:docPr id="92" name="image155.png"/>
                <a:graphic>
                  <a:graphicData uri="http://schemas.openxmlformats.org/drawingml/2006/picture">
                    <pic:pic>
                      <pic:nvPicPr>
                        <pic:cNvPr id="0" name="image155.png"/>
                        <pic:cNvPicPr preferRelativeResize="0"/>
                      </pic:nvPicPr>
                      <pic:blipFill>
                        <a:blip r:embed="rId324"/>
                        <a:srcRect/>
                        <a:stretch>
                          <a:fillRect/>
                        </a:stretch>
                      </pic:blipFill>
                      <pic:spPr>
                        <a:xfrm>
                          <a:off x="0" y="0"/>
                          <a:ext cx="5690658" cy="33792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F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nhấn vào Thêm mới để thêm đợt đồ án mới. Người dùng cần nhập ngày bắt đầu, ngày kết thúc, đồ án khoá bao nhiêu, đợt.</w:t>
      </w:r>
    </w:p>
    <w:p w:rsidR="00000000" w:rsidDel="00000000" w:rsidP="00000000" w:rsidRDefault="00000000" w:rsidRPr="00000000" w14:paraId="00000CF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CF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0">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1">
      <w:pPr>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597102" cy="3353859"/>
                <wp:effectExtent b="0" l="0" r="0" t="0"/>
                <wp:wrapNone/>
                <wp:docPr id="68" name=""/>
                <a:graphic>
                  <a:graphicData uri="http://schemas.microsoft.com/office/word/2010/wordprocessingShape">
                    <wps:wsp>
                      <wps:cNvSpPr/>
                      <wps:cNvPr id="69" name="Shape 69"/>
                      <wps:spPr>
                        <a:xfrm>
                          <a:off x="2552212" y="2107833"/>
                          <a:ext cx="5587577" cy="3344334"/>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59: Nhập thông tin đợt đồ án</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38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114300</wp:posOffset>
                </wp:positionV>
                <wp:extent cx="5597102" cy="3353859"/>
                <wp:effectExtent b="0" l="0" r="0" t="0"/>
                <wp:wrapNone/>
                <wp:docPr id="68" name="image131.png"/>
                <a:graphic>
                  <a:graphicData uri="http://schemas.openxmlformats.org/drawingml/2006/picture">
                    <pic:pic>
                      <pic:nvPicPr>
                        <pic:cNvPr id="0" name="image131.png"/>
                        <pic:cNvPicPr preferRelativeResize="0"/>
                      </pic:nvPicPr>
                      <pic:blipFill>
                        <a:blip r:embed="rId325"/>
                        <a:srcRect/>
                        <a:stretch>
                          <a:fillRect/>
                        </a:stretch>
                      </pic:blipFill>
                      <pic:spPr>
                        <a:xfrm>
                          <a:off x="0" y="0"/>
                          <a:ext cx="5597102" cy="3353859"/>
                        </a:xfrm>
                        <a:prstGeom prst="rect"/>
                        <a:ln/>
                      </pic:spPr>
                    </pic:pic>
                  </a:graphicData>
                </a:graphic>
              </wp:anchor>
            </w:drawing>
          </mc:Fallback>
        </mc:AlternateContent>
      </w:r>
    </w:p>
    <w:p w:rsidR="00000000" w:rsidDel="00000000" w:rsidP="00000000" w:rsidRDefault="00000000" w:rsidRPr="00000000" w14:paraId="00000D0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3">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4">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5">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6">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7">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8">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9">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A">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B">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C">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D">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0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Sau khi điền xong người dùng nhấn nút Tạo. Sau khi tạo sẽ có thông báo tạo đợt đồ án thành công.</w:t>
      </w:r>
    </w:p>
    <w:p w:rsidR="00000000" w:rsidDel="00000000" w:rsidP="00000000" w:rsidRDefault="00000000" w:rsidRPr="00000000" w14:paraId="00000D12">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mc:AlternateContent>
          <mc:Choice Requires="wpg">
            <w:drawing>
              <wp:inline distB="0" distT="0" distL="0" distR="0">
                <wp:extent cx="5843058" cy="3379259"/>
                <wp:effectExtent b="0" l="0" r="0" t="0"/>
                <wp:docPr id="10" name=""/>
                <a:graphic>
                  <a:graphicData uri="http://schemas.microsoft.com/office/word/2010/wordprocessingShape">
                    <wps:wsp>
                      <wps:cNvSpPr/>
                      <wps:cNvPr id="11" name="Shape 11"/>
                      <wps:spPr>
                        <a:xfrm>
                          <a:off x="2429234" y="2095133"/>
                          <a:ext cx="5833533" cy="3369734"/>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60: Tạo đợt đồ án thành công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39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43058" cy="3379259"/>
                <wp:effectExtent b="0" l="0" r="0" t="0"/>
                <wp:docPr id="10" name="image23.png"/>
                <a:graphic>
                  <a:graphicData uri="http://schemas.openxmlformats.org/drawingml/2006/picture">
                    <pic:pic>
                      <pic:nvPicPr>
                        <pic:cNvPr id="0" name="image23.png"/>
                        <pic:cNvPicPr preferRelativeResize="0"/>
                      </pic:nvPicPr>
                      <pic:blipFill>
                        <a:blip r:embed="rId326"/>
                        <a:srcRect/>
                        <a:stretch>
                          <a:fillRect/>
                        </a:stretch>
                      </pic:blipFill>
                      <pic:spPr>
                        <a:xfrm>
                          <a:off x="0" y="0"/>
                          <a:ext cx="5843058" cy="33792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15">
      <w:pPr>
        <w:rPr/>
      </w:pPr>
      <w:r w:rsidDel="00000000" w:rsidR="00000000" w:rsidRPr="00000000">
        <w:rPr>
          <w:rFonts w:ascii="Times New Roman" w:cs="Times New Roman" w:eastAsia="Times New Roman" w:hAnsi="Times New Roman"/>
          <w:color w:val="000000"/>
          <w:rtl w:val="0"/>
        </w:rPr>
        <w:t xml:space="preserve">Sau đó, người dùng có thể thấy đợt đồ án vừa tạo được hiển thị trên màn hình như hình vẽ.</w:t>
      </w:r>
      <w:r w:rsidDel="00000000" w:rsidR="00000000" w:rsidRPr="00000000">
        <w:rPr>
          <w:rtl w:val="0"/>
        </w:rPr>
      </w:r>
    </w:p>
    <w:p w:rsidR="00000000" w:rsidDel="00000000" w:rsidP="00000000" w:rsidRDefault="00000000" w:rsidRPr="00000000" w14:paraId="00000D16">
      <w:pPr>
        <w:pStyle w:val="Heading5"/>
        <w:numPr>
          <w:ilvl w:val="4"/>
          <w:numId w:val="13"/>
        </w:numPr>
        <w:ind w:left="1008" w:hanging="1008"/>
        <w:rPr/>
      </w:pPr>
      <w:bookmarkStart w:colFirst="0" w:colLast="0" w:name="_heading=h.1bkyn9b" w:id="311"/>
      <w:bookmarkEnd w:id="311"/>
      <w:r w:rsidDel="00000000" w:rsidR="00000000" w:rsidRPr="00000000">
        <w:rPr>
          <w:rtl w:val="0"/>
        </w:rPr>
        <w:t xml:space="preserve">Cập nhật ngày bảo vệ</w:t>
      </w:r>
    </w:p>
    <w:p w:rsidR="00000000" w:rsidDel="00000000" w:rsidP="00000000" w:rsidRDefault="00000000" w:rsidRPr="00000000" w14:paraId="00000D17">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D1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vào trang chủ, chọn mục Đợt đồ án. Hệ thống hiển thị giao diện các thông tin của đợt đồ án hiện có.</w:t>
      </w:r>
    </w:p>
    <w:p w:rsidR="00000000" w:rsidDel="00000000" w:rsidP="00000000" w:rsidRDefault="00000000" w:rsidRPr="00000000" w14:paraId="00000D19">
      <w:pPr>
        <w:rPr/>
      </w:pPr>
      <w:r w:rsidDel="00000000" w:rsidR="00000000" w:rsidRPr="00000000">
        <w:rPr/>
        <mc:AlternateContent>
          <mc:Choice Requires="wpg">
            <w:drawing>
              <wp:inline distB="0" distT="0" distL="0" distR="0">
                <wp:extent cx="5580592" cy="3333170"/>
                <wp:effectExtent b="0" l="0" r="0" t="0"/>
                <wp:docPr id="17" name=""/>
                <a:graphic>
                  <a:graphicData uri="http://schemas.microsoft.com/office/word/2010/wordprocessingShape">
                    <wps:wsp>
                      <wps:cNvSpPr/>
                      <wps:cNvPr id="18" name="Shape 18"/>
                      <wps:spPr>
                        <a:xfrm>
                          <a:off x="2560467" y="2118178"/>
                          <a:ext cx="5571067" cy="3323645"/>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61: Màn hình đợt đồ án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40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80592" cy="3333170"/>
                <wp:effectExtent b="0" l="0" r="0" t="0"/>
                <wp:docPr id="17" name="image80.png"/>
                <a:graphic>
                  <a:graphicData uri="http://schemas.openxmlformats.org/drawingml/2006/picture">
                    <pic:pic>
                      <pic:nvPicPr>
                        <pic:cNvPr id="0" name="image80.png"/>
                        <pic:cNvPicPr preferRelativeResize="0"/>
                      </pic:nvPicPr>
                      <pic:blipFill>
                        <a:blip r:embed="rId327"/>
                        <a:srcRect/>
                        <a:stretch>
                          <a:fillRect/>
                        </a:stretch>
                      </pic:blipFill>
                      <pic:spPr>
                        <a:xfrm>
                          <a:off x="0" y="0"/>
                          <a:ext cx="5580592" cy="3333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1A">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nhấn vào Chi tiết để xem chi tiết thông tin của đợt đồ án đó. Hệ thống sẽ hiển thị thông tin chi tiết như sau.</w:t>
      </w:r>
    </w:p>
    <w:p w:rsidR="00000000" w:rsidDel="00000000" w:rsidP="00000000" w:rsidRDefault="00000000" w:rsidRPr="00000000" w14:paraId="00000D1B">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707591" cy="3387725"/>
                <wp:effectExtent b="0" l="0" r="0" t="0"/>
                <wp:docPr id="19" name=""/>
                <a:graphic>
                  <a:graphicData uri="http://schemas.microsoft.com/office/word/2010/wordprocessingShape">
                    <wps:wsp>
                      <wps:cNvSpPr/>
                      <wps:cNvPr id="20" name="Shape 20"/>
                      <wps:spPr>
                        <a:xfrm>
                          <a:off x="2496967" y="2090900"/>
                          <a:ext cx="5698066" cy="33782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62: Thông tin đợt đồ án chi tiết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41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07591" cy="3387725"/>
                <wp:effectExtent b="0" l="0" r="0" t="0"/>
                <wp:docPr id="19" name="image82.png"/>
                <a:graphic>
                  <a:graphicData uri="http://schemas.openxmlformats.org/drawingml/2006/picture">
                    <pic:pic>
                      <pic:nvPicPr>
                        <pic:cNvPr id="0" name="image82.png"/>
                        <pic:cNvPicPr preferRelativeResize="0"/>
                      </pic:nvPicPr>
                      <pic:blipFill>
                        <a:blip r:embed="rId328"/>
                        <a:srcRect/>
                        <a:stretch>
                          <a:fillRect/>
                        </a:stretch>
                      </pic:blipFill>
                      <pic:spPr>
                        <a:xfrm>
                          <a:off x="0" y="0"/>
                          <a:ext cx="5707591" cy="3387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1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ấn vào nút Cập nhật để bắt đầu cập nhật ngày bảo vệ đồ án tốt nghiệp. Hệ thống hiển các data mà người dùng trước đó đã tạo. Sau khi có thay đổi (chỉnh sửa) thông tin đợt đồ án, nút Cập nhật sẽ chuyển từ trạng thái inactive sang active.</w:t>
      </w:r>
    </w:p>
    <w:p w:rsidR="00000000" w:rsidDel="00000000" w:rsidP="00000000" w:rsidRDefault="00000000" w:rsidRPr="00000000" w14:paraId="00000D1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910791" cy="3396192"/>
                <wp:effectExtent b="0" l="0" r="0" t="0"/>
                <wp:docPr id="15" name=""/>
                <a:graphic>
                  <a:graphicData uri="http://schemas.microsoft.com/office/word/2010/wordprocessingShape">
                    <wps:wsp>
                      <wps:cNvSpPr/>
                      <wps:cNvPr id="16" name="Shape 16"/>
                      <wps:spPr>
                        <a:xfrm>
                          <a:off x="2395367" y="2086667"/>
                          <a:ext cx="5901266" cy="33866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63: Inactive cập nhật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42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10791" cy="3396192"/>
                <wp:effectExtent b="0" l="0" r="0" t="0"/>
                <wp:docPr id="15" name="image78.png"/>
                <a:graphic>
                  <a:graphicData uri="http://schemas.openxmlformats.org/drawingml/2006/picture">
                    <pic:pic>
                      <pic:nvPicPr>
                        <pic:cNvPr id="0" name="image78.png"/>
                        <pic:cNvPicPr preferRelativeResize="0"/>
                      </pic:nvPicPr>
                      <pic:blipFill>
                        <a:blip r:embed="rId329"/>
                        <a:srcRect/>
                        <a:stretch>
                          <a:fillRect/>
                        </a:stretch>
                      </pic:blipFill>
                      <pic:spPr>
                        <a:xfrm>
                          <a:off x="0" y="0"/>
                          <a:ext cx="5910791" cy="3396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1E">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D1F">
      <w:pPr>
        <w:rPr/>
      </w:pPr>
      <w:r w:rsidDel="00000000" w:rsidR="00000000" w:rsidRPr="00000000">
        <w:rPr/>
        <mc:AlternateContent>
          <mc:Choice Requires="wpg">
            <w:drawing>
              <wp:inline distB="0" distT="0" distL="0" distR="0">
                <wp:extent cx="5656792" cy="3303058"/>
                <wp:effectExtent b="0" l="0" r="0" t="0"/>
                <wp:docPr id="16" name=""/>
                <a:graphic>
                  <a:graphicData uri="http://schemas.microsoft.com/office/word/2010/wordprocessingShape">
                    <wps:wsp>
                      <wps:cNvSpPr/>
                      <wps:cNvPr id="17" name="Shape 17"/>
                      <wps:spPr>
                        <a:xfrm>
                          <a:off x="2522367" y="2133234"/>
                          <a:ext cx="5647267" cy="32935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64: Active cập nhật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43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56792" cy="3303058"/>
                <wp:effectExtent b="0" l="0" r="0" t="0"/>
                <wp:docPr id="16" name="image79.png"/>
                <a:graphic>
                  <a:graphicData uri="http://schemas.openxmlformats.org/drawingml/2006/picture">
                    <pic:pic>
                      <pic:nvPicPr>
                        <pic:cNvPr id="0" name="image79.png"/>
                        <pic:cNvPicPr preferRelativeResize="0"/>
                      </pic:nvPicPr>
                      <pic:blipFill>
                        <a:blip r:embed="rId330"/>
                        <a:srcRect/>
                        <a:stretch>
                          <a:fillRect/>
                        </a:stretch>
                      </pic:blipFill>
                      <pic:spPr>
                        <a:xfrm>
                          <a:off x="0" y="0"/>
                          <a:ext cx="5656792" cy="33030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20">
      <w:pPr>
        <w:rPr/>
      </w:pPr>
      <w:r w:rsidDel="00000000" w:rsidR="00000000" w:rsidRPr="00000000">
        <w:rPr>
          <w:rFonts w:ascii="Times New Roman" w:cs="Times New Roman" w:eastAsia="Times New Roman" w:hAnsi="Times New Roman"/>
          <w:color w:val="000000"/>
          <w:rtl w:val="0"/>
        </w:rPr>
        <w:t xml:space="preserve">Sau khi cập nhật thành công, hệ thống thông báo cập nhật thành công. </w:t>
      </w:r>
      <w:r w:rsidDel="00000000" w:rsidR="00000000" w:rsidRPr="00000000">
        <w:rPr>
          <w:rtl w:val="0"/>
        </w:rPr>
      </w:r>
    </w:p>
    <w:p w:rsidR="00000000" w:rsidDel="00000000" w:rsidP="00000000" w:rsidRDefault="00000000" w:rsidRPr="00000000" w14:paraId="00000D21">
      <w:pPr>
        <w:rPr/>
      </w:pPr>
      <w:r w:rsidDel="00000000" w:rsidR="00000000" w:rsidRPr="00000000">
        <w:rPr/>
        <mc:AlternateContent>
          <mc:Choice Requires="wpg">
            <w:drawing>
              <wp:inline distB="0" distT="0" distL="0" distR="0">
                <wp:extent cx="5783792" cy="3421592"/>
                <wp:effectExtent b="0" l="0" r="0" t="0"/>
                <wp:docPr id="13" name=""/>
                <a:graphic>
                  <a:graphicData uri="http://schemas.microsoft.com/office/word/2010/wordprocessingShape">
                    <wps:wsp>
                      <wps:cNvSpPr/>
                      <wps:cNvPr id="14" name="Shape 14"/>
                      <wps:spPr>
                        <a:xfrm>
                          <a:off x="2458867" y="2073967"/>
                          <a:ext cx="5774267" cy="34120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65: Cập nhật thành công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44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783792" cy="3421592"/>
                <wp:effectExtent b="0" l="0" r="0" t="0"/>
                <wp:docPr id="13" name="image76.png"/>
                <a:graphic>
                  <a:graphicData uri="http://schemas.openxmlformats.org/drawingml/2006/picture">
                    <pic:pic>
                      <pic:nvPicPr>
                        <pic:cNvPr id="0" name="image76.png"/>
                        <pic:cNvPicPr preferRelativeResize="0"/>
                      </pic:nvPicPr>
                      <pic:blipFill>
                        <a:blip r:embed="rId331"/>
                        <a:srcRect/>
                        <a:stretch>
                          <a:fillRect/>
                        </a:stretch>
                      </pic:blipFill>
                      <pic:spPr>
                        <a:xfrm>
                          <a:off x="0" y="0"/>
                          <a:ext cx="5783792" cy="34215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22">
      <w:pPr>
        <w:pStyle w:val="Heading5"/>
        <w:numPr>
          <w:ilvl w:val="4"/>
          <w:numId w:val="13"/>
        </w:numPr>
        <w:ind w:left="1008" w:hanging="1008"/>
        <w:rPr/>
      </w:pPr>
      <w:bookmarkStart w:colFirst="0" w:colLast="0" w:name="_heading=h.3vkm5x4" w:id="312"/>
      <w:bookmarkEnd w:id="312"/>
      <w:r w:rsidDel="00000000" w:rsidR="00000000" w:rsidRPr="00000000">
        <w:rPr>
          <w:rtl w:val="0"/>
        </w:rPr>
        <w:t xml:space="preserve">Tạo tài khoản bộ môn</w:t>
      </w:r>
    </w:p>
    <w:p w:rsidR="00000000" w:rsidDel="00000000" w:rsidP="00000000" w:rsidRDefault="00000000" w:rsidRPr="00000000" w14:paraId="00000D23">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D24">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Bộ môn.  </w:t>
      </w:r>
    </w:p>
    <w:p w:rsidR="00000000" w:rsidDel="00000000" w:rsidP="00000000" w:rsidRDefault="00000000" w:rsidRPr="00000000" w14:paraId="00000D25">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863590" cy="3514725"/>
                <wp:effectExtent b="0" l="0" r="0" t="0"/>
                <wp:docPr id="14" name=""/>
                <a:graphic>
                  <a:graphicData uri="http://schemas.microsoft.com/office/word/2010/wordprocessingShape">
                    <wps:wsp>
                      <wps:cNvSpPr/>
                      <wps:cNvPr id="15" name="Shape 15"/>
                      <wps:spPr>
                        <a:xfrm>
                          <a:off x="2418968" y="2027400"/>
                          <a:ext cx="5854065" cy="35052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66: Tạo tài khoản bộ môn</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45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63590" cy="3514725"/>
                <wp:effectExtent b="0" l="0" r="0" t="0"/>
                <wp:docPr id="14" name="image77.png"/>
                <a:graphic>
                  <a:graphicData uri="http://schemas.openxmlformats.org/drawingml/2006/picture">
                    <pic:pic>
                      <pic:nvPicPr>
                        <pic:cNvPr id="0" name="image77.png"/>
                        <pic:cNvPicPr preferRelativeResize="0"/>
                      </pic:nvPicPr>
                      <pic:blipFill>
                        <a:blip r:embed="rId332"/>
                        <a:srcRect/>
                        <a:stretch>
                          <a:fillRect/>
                        </a:stretch>
                      </pic:blipFill>
                      <pic:spPr>
                        <a:xfrm>
                          <a:off x="0" y="0"/>
                          <a:ext cx="5863590" cy="3514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26">
      <w:pPr>
        <w:rPr/>
      </w:pPr>
      <w:r w:rsidDel="00000000" w:rsidR="00000000" w:rsidRPr="00000000">
        <w:rPr>
          <w:rFonts w:ascii="Times New Roman" w:cs="Times New Roman" w:eastAsia="Times New Roman" w:hAnsi="Times New Roman"/>
          <w:color w:val="000000"/>
          <w:rtl w:val="0"/>
        </w:rPr>
        <w:t xml:space="preserve">Người dùng ấn vào nút Thêm mới, hệ thống hiển thị form nhập thông tin bộ mới muốn được thêm. </w:t>
      </w:r>
      <w:r w:rsidDel="00000000" w:rsidR="00000000" w:rsidRPr="00000000">
        <w:rPr>
          <w:rtl w:val="0"/>
        </w:rPr>
      </w:r>
    </w:p>
    <w:p w:rsidR="00000000" w:rsidDel="00000000" w:rsidP="00000000" w:rsidRDefault="00000000" w:rsidRPr="00000000" w14:paraId="00000D27">
      <w:pPr>
        <w:rPr/>
      </w:pPr>
      <w:r w:rsidDel="00000000" w:rsidR="00000000" w:rsidRPr="00000000">
        <w:rPr/>
        <mc:AlternateContent>
          <mc:Choice Requires="wpg">
            <w:drawing>
              <wp:inline distB="0" distT="0" distL="0" distR="0">
                <wp:extent cx="5674360" cy="3438525"/>
                <wp:effectExtent b="0" l="0" r="0" t="0"/>
                <wp:docPr id="11" name=""/>
                <a:graphic>
                  <a:graphicData uri="http://schemas.microsoft.com/office/word/2010/wordprocessingShape">
                    <wps:wsp>
                      <wps:cNvSpPr/>
                      <wps:cNvPr id="12" name="Shape 12"/>
                      <wps:spPr>
                        <a:xfrm>
                          <a:off x="2513583" y="2065500"/>
                          <a:ext cx="5664835" cy="34290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67: Form thêm tài khoản bộ môn</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46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74360" cy="3438525"/>
                <wp:effectExtent b="0" l="0" r="0" t="0"/>
                <wp:docPr id="11" name="image74.png"/>
                <a:graphic>
                  <a:graphicData uri="http://schemas.openxmlformats.org/drawingml/2006/picture">
                    <pic:pic>
                      <pic:nvPicPr>
                        <pic:cNvPr id="0" name="image74.png"/>
                        <pic:cNvPicPr preferRelativeResize="0"/>
                      </pic:nvPicPr>
                      <pic:blipFill>
                        <a:blip r:embed="rId333"/>
                        <a:srcRect/>
                        <a:stretch>
                          <a:fillRect/>
                        </a:stretch>
                      </pic:blipFill>
                      <pic:spPr>
                        <a:xfrm>
                          <a:off x="0" y="0"/>
                          <a:ext cx="5674360" cy="3438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28">
      <w:pPr>
        <w:rPr/>
      </w:pPr>
      <w:r w:rsidDel="00000000" w:rsidR="00000000" w:rsidRPr="00000000">
        <w:rPr>
          <w:rFonts w:ascii="Times New Roman" w:cs="Times New Roman" w:eastAsia="Times New Roman" w:hAnsi="Times New Roman"/>
          <w:color w:val="000000"/>
          <w:rtl w:val="0"/>
        </w:rPr>
        <w:t xml:space="preserve">Sau đó, người dùng soát lại thông tin vừa nhập và ấn nút Lưu. </w:t>
      </w:r>
      <w:r w:rsidDel="00000000" w:rsidR="00000000" w:rsidRPr="00000000">
        <w:rPr>
          <w:rtl w:val="0"/>
        </w:rPr>
      </w:r>
    </w:p>
    <w:p w:rsidR="00000000" w:rsidDel="00000000" w:rsidP="00000000" w:rsidRDefault="00000000" w:rsidRPr="00000000" w14:paraId="00000D29">
      <w:pPr>
        <w:rPr/>
      </w:pPr>
      <w:r w:rsidDel="00000000" w:rsidR="00000000" w:rsidRPr="00000000">
        <w:rPr>
          <w:rFonts w:ascii="Times New Roman" w:cs="Times New Roman" w:eastAsia="Times New Roman" w:hAnsi="Times New Roman"/>
          <w:color w:val="000000"/>
          <w:rtl w:val="0"/>
        </w:rPr>
        <w:t xml:space="preserve">Sau khi hệ thống ghi nhận thêm thành công sẽ thông báo tới người dùng. </w:t>
      </w:r>
      <w:r w:rsidDel="00000000" w:rsidR="00000000" w:rsidRPr="00000000">
        <w:rPr>
          <w:rtl w:val="0"/>
        </w:rPr>
      </w:r>
    </w:p>
    <w:p w:rsidR="00000000" w:rsidDel="00000000" w:rsidP="00000000" w:rsidRDefault="00000000" w:rsidRPr="00000000" w14:paraId="00000D2A">
      <w:pPr>
        <w:rPr/>
      </w:pPr>
      <w:r w:rsidDel="00000000" w:rsidR="00000000" w:rsidRPr="00000000">
        <w:rPr/>
        <mc:AlternateContent>
          <mc:Choice Requires="wpg">
            <w:drawing>
              <wp:inline distB="0" distT="0" distL="0" distR="0">
                <wp:extent cx="6139391" cy="3667125"/>
                <wp:effectExtent b="0" l="0" r="0" t="0"/>
                <wp:docPr id="12" name=""/>
                <a:graphic>
                  <a:graphicData uri="http://schemas.microsoft.com/office/word/2010/wordprocessingShape">
                    <wps:wsp>
                      <wps:cNvSpPr/>
                      <wps:cNvPr id="13" name="Shape 13"/>
                      <wps:spPr>
                        <a:xfrm>
                          <a:off x="2281067" y="1951200"/>
                          <a:ext cx="6129866" cy="36576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68: Tạo tài khoản BM thành công</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47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139391" cy="3667125"/>
                <wp:effectExtent b="0" l="0" r="0" t="0"/>
                <wp:docPr id="12" name="image75.png"/>
                <a:graphic>
                  <a:graphicData uri="http://schemas.openxmlformats.org/drawingml/2006/picture">
                    <pic:pic>
                      <pic:nvPicPr>
                        <pic:cNvPr id="0" name="image75.png"/>
                        <pic:cNvPicPr preferRelativeResize="0"/>
                      </pic:nvPicPr>
                      <pic:blipFill>
                        <a:blip r:embed="rId334"/>
                        <a:srcRect/>
                        <a:stretch>
                          <a:fillRect/>
                        </a:stretch>
                      </pic:blipFill>
                      <pic:spPr>
                        <a:xfrm>
                          <a:off x="0" y="0"/>
                          <a:ext cx="6139391" cy="3667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2B">
      <w:pPr>
        <w:pStyle w:val="Heading5"/>
        <w:numPr>
          <w:ilvl w:val="4"/>
          <w:numId w:val="13"/>
        </w:numPr>
        <w:ind w:left="1008" w:hanging="1008"/>
        <w:rPr/>
      </w:pPr>
      <w:bookmarkStart w:colFirst="0" w:colLast="0" w:name="_heading=h.2apwg4x" w:id="313"/>
      <w:bookmarkEnd w:id="313"/>
      <w:r w:rsidDel="00000000" w:rsidR="00000000" w:rsidRPr="00000000">
        <w:rPr>
          <w:rtl w:val="0"/>
        </w:rPr>
        <w:t xml:space="preserve">Tạo tài khoản giảng viên</w:t>
      </w:r>
    </w:p>
    <w:p w:rsidR="00000000" w:rsidDel="00000000" w:rsidP="00000000" w:rsidRDefault="00000000" w:rsidRPr="00000000" w14:paraId="00000D2C">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Tạo tài khoản giảng viên</w:t>
      </w:r>
    </w:p>
    <w:p w:rsidR="00000000" w:rsidDel="00000000" w:rsidP="00000000" w:rsidRDefault="00000000" w:rsidRPr="00000000" w14:paraId="00000D2D">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D2E">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Giảng viên.  </w:t>
      </w:r>
    </w:p>
    <w:p w:rsidR="00000000" w:rsidDel="00000000" w:rsidP="00000000" w:rsidRDefault="00000000" w:rsidRPr="00000000" w14:paraId="00000D2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936192" cy="4014258"/>
                <wp:effectExtent b="0" l="0" r="0" t="0"/>
                <wp:docPr id="30" name=""/>
                <a:graphic>
                  <a:graphicData uri="http://schemas.microsoft.com/office/word/2010/wordprocessingShape">
                    <wps:wsp>
                      <wps:cNvSpPr/>
                      <wps:cNvPr id="31" name="Shape 31"/>
                      <wps:spPr>
                        <a:xfrm>
                          <a:off x="2382667" y="1777634"/>
                          <a:ext cx="5926667" cy="40047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69: Tạo tài khoản GV STYLEREF 1 \s 5. SEQ Hình \* ARABIC \s 1 48</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36192" cy="4014258"/>
                <wp:effectExtent b="0" l="0" r="0" t="0"/>
                <wp:docPr id="30" name="image93.png"/>
                <a:graphic>
                  <a:graphicData uri="http://schemas.openxmlformats.org/drawingml/2006/picture">
                    <pic:pic>
                      <pic:nvPicPr>
                        <pic:cNvPr id="0" name="image93.png"/>
                        <pic:cNvPicPr preferRelativeResize="0"/>
                      </pic:nvPicPr>
                      <pic:blipFill>
                        <a:blip r:embed="rId335"/>
                        <a:srcRect/>
                        <a:stretch>
                          <a:fillRect/>
                        </a:stretch>
                      </pic:blipFill>
                      <pic:spPr>
                        <a:xfrm>
                          <a:off x="0" y="0"/>
                          <a:ext cx="5936192" cy="40142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0">
      <w:pPr>
        <w:rPr/>
      </w:pPr>
      <w:r w:rsidDel="00000000" w:rsidR="00000000" w:rsidRPr="00000000">
        <w:rPr>
          <w:rFonts w:ascii="Times New Roman" w:cs="Times New Roman" w:eastAsia="Times New Roman" w:hAnsi="Times New Roman"/>
          <w:color w:val="000000"/>
          <w:rtl w:val="0"/>
        </w:rPr>
        <w:t xml:space="preserve">Người dùng ấn vào nút Thêm mới, hệ thống hiển thị form nhập thông tin bộ mới muốn được thêm. </w:t>
      </w:r>
      <w:r w:rsidDel="00000000" w:rsidR="00000000" w:rsidRPr="00000000">
        <w:rPr>
          <w:rtl w:val="0"/>
        </w:rPr>
      </w:r>
    </w:p>
    <w:p w:rsidR="00000000" w:rsidDel="00000000" w:rsidP="00000000" w:rsidRDefault="00000000" w:rsidRPr="00000000" w14:paraId="00000D31">
      <w:pPr>
        <w:rPr/>
      </w:pPr>
      <w:r w:rsidDel="00000000" w:rsidR="00000000" w:rsidRPr="00000000">
        <w:rPr/>
        <mc:AlternateContent>
          <mc:Choice Requires="wpg">
            <w:drawing>
              <wp:inline distB="0" distT="0" distL="0" distR="0">
                <wp:extent cx="5804323" cy="3616325"/>
                <wp:effectExtent b="0" l="0" r="0" t="0"/>
                <wp:docPr id="28" name=""/>
                <a:graphic>
                  <a:graphicData uri="http://schemas.microsoft.com/office/word/2010/wordprocessingShape">
                    <wps:wsp>
                      <wps:cNvSpPr/>
                      <wps:cNvPr id="29" name="Shape 29"/>
                      <wps:spPr>
                        <a:xfrm>
                          <a:off x="2448601" y="1976600"/>
                          <a:ext cx="5794798" cy="36068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70: Form tạo tài khoản GV</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49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04323" cy="3616325"/>
                <wp:effectExtent b="0" l="0" r="0" t="0"/>
                <wp:docPr id="28" name="image91.png"/>
                <a:graphic>
                  <a:graphicData uri="http://schemas.openxmlformats.org/drawingml/2006/picture">
                    <pic:pic>
                      <pic:nvPicPr>
                        <pic:cNvPr id="0" name="image91.png"/>
                        <pic:cNvPicPr preferRelativeResize="0"/>
                      </pic:nvPicPr>
                      <pic:blipFill>
                        <a:blip r:embed="rId336"/>
                        <a:srcRect/>
                        <a:stretch>
                          <a:fillRect/>
                        </a:stretch>
                      </pic:blipFill>
                      <pic:spPr>
                        <a:xfrm>
                          <a:off x="0" y="0"/>
                          <a:ext cx="5804323" cy="3616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2">
      <w:pPr>
        <w:rPr/>
      </w:pPr>
      <w:r w:rsidDel="00000000" w:rsidR="00000000" w:rsidRPr="00000000">
        <w:rPr>
          <w:rFonts w:ascii="Times New Roman" w:cs="Times New Roman" w:eastAsia="Times New Roman" w:hAnsi="Times New Roman"/>
          <w:color w:val="000000"/>
          <w:rtl w:val="0"/>
        </w:rPr>
        <w:t xml:space="preserve">Sau đó, người dùng soát lại thông tin vừa nhập và ấn nút Lưu. </w:t>
      </w:r>
      <w:r w:rsidDel="00000000" w:rsidR="00000000" w:rsidRPr="00000000">
        <w:rPr>
          <w:rtl w:val="0"/>
        </w:rPr>
      </w:r>
    </w:p>
    <w:p w:rsidR="00000000" w:rsidDel="00000000" w:rsidP="00000000" w:rsidRDefault="00000000" w:rsidRPr="00000000" w14:paraId="00000D33">
      <w:pPr>
        <w:rPr/>
      </w:pPr>
      <w:r w:rsidDel="00000000" w:rsidR="00000000" w:rsidRPr="00000000">
        <w:rPr>
          <w:rFonts w:ascii="Times New Roman" w:cs="Times New Roman" w:eastAsia="Times New Roman" w:hAnsi="Times New Roman"/>
          <w:color w:val="000000"/>
          <w:rtl w:val="0"/>
        </w:rPr>
        <w:t xml:space="preserve">Sau khi hệ thống ghi nhận thêm thành công sẽ thông báo tới người dùng. </w:t>
      </w:r>
      <w:r w:rsidDel="00000000" w:rsidR="00000000" w:rsidRPr="00000000">
        <w:rPr>
          <w:rtl w:val="0"/>
        </w:rPr>
      </w:r>
    </w:p>
    <w:p w:rsidR="00000000" w:rsidDel="00000000" w:rsidP="00000000" w:rsidRDefault="00000000" w:rsidRPr="00000000" w14:paraId="00000D34">
      <w:pPr>
        <w:rPr/>
      </w:pPr>
      <w:r w:rsidDel="00000000" w:rsidR="00000000" w:rsidRPr="00000000">
        <w:rPr/>
        <mc:AlternateContent>
          <mc:Choice Requires="wpg">
            <w:drawing>
              <wp:inline distB="0" distT="0" distL="0" distR="0">
                <wp:extent cx="5803900" cy="3523192"/>
                <wp:effectExtent b="0" l="0" r="0" t="0"/>
                <wp:docPr id="29" name=""/>
                <a:graphic>
                  <a:graphicData uri="http://schemas.microsoft.com/office/word/2010/wordprocessingShape">
                    <wps:wsp>
                      <wps:cNvSpPr/>
                      <wps:cNvPr id="30" name="Shape 30"/>
                      <wps:spPr>
                        <a:xfrm>
                          <a:off x="2448813" y="2023167"/>
                          <a:ext cx="5794375" cy="35136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71: Tạo tài khoản GV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 STYLEREF 1 \s 5. SEQ Hình \* ARABIC \s 1 50</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03900" cy="3523192"/>
                <wp:effectExtent b="0" l="0" r="0" t="0"/>
                <wp:docPr id="29" name="image92.png"/>
                <a:graphic>
                  <a:graphicData uri="http://schemas.openxmlformats.org/drawingml/2006/picture">
                    <pic:pic>
                      <pic:nvPicPr>
                        <pic:cNvPr id="0" name="image92.png"/>
                        <pic:cNvPicPr preferRelativeResize="0"/>
                      </pic:nvPicPr>
                      <pic:blipFill>
                        <a:blip r:embed="rId337"/>
                        <a:srcRect/>
                        <a:stretch>
                          <a:fillRect/>
                        </a:stretch>
                      </pic:blipFill>
                      <pic:spPr>
                        <a:xfrm>
                          <a:off x="0" y="0"/>
                          <a:ext cx="5803900" cy="35231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5">
      <w:pPr>
        <w:pStyle w:val="Heading5"/>
        <w:numPr>
          <w:ilvl w:val="4"/>
          <w:numId w:val="13"/>
        </w:numPr>
        <w:ind w:left="1008" w:hanging="1008"/>
        <w:rPr/>
      </w:pPr>
      <w:bookmarkStart w:colFirst="0" w:colLast="0" w:name="_heading=h.pv6qcq" w:id="314"/>
      <w:bookmarkEnd w:id="314"/>
      <w:r w:rsidDel="00000000" w:rsidR="00000000" w:rsidRPr="00000000">
        <w:rPr>
          <w:rtl w:val="0"/>
        </w:rPr>
        <w:t xml:space="preserve">Tạo tài khoản SV</w:t>
      </w:r>
    </w:p>
    <w:p w:rsidR="00000000" w:rsidDel="00000000" w:rsidP="00000000" w:rsidRDefault="00000000" w:rsidRPr="00000000" w14:paraId="00000D36">
      <w:pPr>
        <w:rPr/>
      </w:pPr>
      <w:r w:rsidDel="00000000" w:rsidR="00000000" w:rsidRPr="00000000">
        <w:rPr>
          <w:rFonts w:ascii="Times New Roman" w:cs="Times New Roman" w:eastAsia="Times New Roman" w:hAnsi="Times New Roman"/>
          <w:color w:val="000000"/>
          <w:rtl w:val="0"/>
        </w:rPr>
        <w:t xml:space="preserve">Phân quyền: Văn phòng khoa</w:t>
      </w:r>
      <w:r w:rsidDel="00000000" w:rsidR="00000000" w:rsidRPr="00000000">
        <w:rPr>
          <w:rtl w:val="0"/>
        </w:rPr>
      </w:r>
    </w:p>
    <w:p w:rsidR="00000000" w:rsidDel="00000000" w:rsidP="00000000" w:rsidRDefault="00000000" w:rsidRPr="00000000" w14:paraId="00000D37">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Người dùng đăng nhập vào trang chủ, chọn mục Tài khoản, chọn tiếp mục Sinh viên.  </w:t>
      </w:r>
    </w:p>
    <w:p w:rsidR="00000000" w:rsidDel="00000000" w:rsidP="00000000" w:rsidRDefault="00000000" w:rsidRPr="00000000" w14:paraId="00000D38">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mc:AlternateContent>
          <mc:Choice Requires="wpg">
            <w:drawing>
              <wp:inline distB="0" distT="0" distL="0" distR="0">
                <wp:extent cx="5597525" cy="3286125"/>
                <wp:effectExtent b="0" l="0" r="0" t="0"/>
                <wp:docPr id="33" name=""/>
                <a:graphic>
                  <a:graphicData uri="http://schemas.microsoft.com/office/word/2010/wordprocessingShape">
                    <wps:wsp>
                      <wps:cNvSpPr/>
                      <wps:cNvPr id="34" name="Shape 34"/>
                      <wps:spPr>
                        <a:xfrm>
                          <a:off x="2552000" y="2141700"/>
                          <a:ext cx="5588000" cy="3276600"/>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72: Tạo tài khoản SV</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51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597525" cy="3286125"/>
                <wp:effectExtent b="0" l="0" r="0" t="0"/>
                <wp:docPr id="33" name="image96.png"/>
                <a:graphic>
                  <a:graphicData uri="http://schemas.openxmlformats.org/drawingml/2006/picture">
                    <pic:pic>
                      <pic:nvPicPr>
                        <pic:cNvPr id="0" name="image96.png"/>
                        <pic:cNvPicPr preferRelativeResize="0"/>
                      </pic:nvPicPr>
                      <pic:blipFill>
                        <a:blip r:embed="rId338"/>
                        <a:srcRect/>
                        <a:stretch>
                          <a:fillRect/>
                        </a:stretch>
                      </pic:blipFill>
                      <pic:spPr>
                        <a:xfrm>
                          <a:off x="0" y="0"/>
                          <a:ext cx="5597525" cy="3286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9">
      <w:pPr>
        <w:rPr/>
      </w:pPr>
      <w:r w:rsidDel="00000000" w:rsidR="00000000" w:rsidRPr="00000000">
        <w:rPr>
          <w:rFonts w:ascii="Times New Roman" w:cs="Times New Roman" w:eastAsia="Times New Roman" w:hAnsi="Times New Roman"/>
          <w:color w:val="000000"/>
          <w:rtl w:val="0"/>
        </w:rPr>
        <w:t xml:space="preserve">Tại đây, người dùng có thể xem chi tiết danh sách thông tin sinh viên nằm trong đợt đồ án.</w:t>
      </w:r>
      <w:r w:rsidDel="00000000" w:rsidR="00000000" w:rsidRPr="00000000">
        <w:rPr>
          <w:rtl w:val="0"/>
        </w:rPr>
      </w:r>
    </w:p>
    <w:p w:rsidR="00000000" w:rsidDel="00000000" w:rsidP="00000000" w:rsidRDefault="00000000" w:rsidRPr="00000000" w14:paraId="00000D3A">
      <w:pPr>
        <w:rPr/>
      </w:pPr>
      <w:r w:rsidDel="00000000" w:rsidR="00000000" w:rsidRPr="00000000">
        <w:rPr/>
        <mc:AlternateContent>
          <mc:Choice Requires="wpg">
            <w:drawing>
              <wp:inline distB="0" distT="0" distL="0" distR="0">
                <wp:extent cx="5682192" cy="3472392"/>
                <wp:effectExtent b="0" l="0" r="0" t="0"/>
                <wp:docPr id="35" name=""/>
                <a:graphic>
                  <a:graphicData uri="http://schemas.microsoft.com/office/word/2010/wordprocessingShape">
                    <wps:wsp>
                      <wps:cNvSpPr/>
                      <wps:cNvPr id="36" name="Shape 36"/>
                      <wps:spPr>
                        <a:xfrm>
                          <a:off x="2509667" y="2048567"/>
                          <a:ext cx="5672667" cy="3462867"/>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73: Màn hình tài khoản SV chi tiết</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52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82192" cy="3472392"/>
                <wp:effectExtent b="0" l="0" r="0" t="0"/>
                <wp:docPr id="35" name="image98.png"/>
                <a:graphic>
                  <a:graphicData uri="http://schemas.openxmlformats.org/drawingml/2006/picture">
                    <pic:pic>
                      <pic:nvPicPr>
                        <pic:cNvPr id="0" name="image98.png"/>
                        <pic:cNvPicPr preferRelativeResize="0"/>
                      </pic:nvPicPr>
                      <pic:blipFill>
                        <a:blip r:embed="rId339"/>
                        <a:srcRect/>
                        <a:stretch>
                          <a:fillRect/>
                        </a:stretch>
                      </pic:blipFill>
                      <pic:spPr>
                        <a:xfrm>
                          <a:off x="0" y="0"/>
                          <a:ext cx="5682192" cy="34723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B">
      <w:pPr>
        <w:rPr/>
      </w:pPr>
      <w:r w:rsidDel="00000000" w:rsidR="00000000" w:rsidRPr="00000000">
        <w:rPr>
          <w:rFonts w:ascii="Times New Roman" w:cs="Times New Roman" w:eastAsia="Times New Roman" w:hAnsi="Times New Roman"/>
          <w:color w:val="000000"/>
          <w:rtl w:val="0"/>
        </w:rPr>
        <w:t xml:space="preserve">Người dùng ấn vào nút Thêm. Hệ thống hiển thị nơi để người dùng upload lên file csv. </w:t>
      </w:r>
      <w:r w:rsidDel="00000000" w:rsidR="00000000" w:rsidRPr="00000000">
        <w:rPr>
          <w:rtl w:val="0"/>
        </w:rPr>
      </w:r>
    </w:p>
    <w:p w:rsidR="00000000" w:rsidDel="00000000" w:rsidP="00000000" w:rsidRDefault="00000000" w:rsidRPr="00000000" w14:paraId="00000D3C">
      <w:pPr>
        <w:rPr/>
      </w:pPr>
      <w:r w:rsidDel="00000000" w:rsidR="00000000" w:rsidRPr="00000000">
        <w:rPr/>
        <mc:AlternateContent>
          <mc:Choice Requires="wpg">
            <w:drawing>
              <wp:inline distB="0" distT="0" distL="0" distR="0">
                <wp:extent cx="5905923" cy="3573991"/>
                <wp:effectExtent b="0" l="0" r="0" t="0"/>
                <wp:docPr id="31" name=""/>
                <a:graphic>
                  <a:graphicData uri="http://schemas.microsoft.com/office/word/2010/wordprocessingShape">
                    <wps:wsp>
                      <wps:cNvSpPr/>
                      <wps:cNvPr id="32" name="Shape 32"/>
                      <wps:spPr>
                        <a:xfrm>
                          <a:off x="2397801" y="1997767"/>
                          <a:ext cx="5896398" cy="3564466"/>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74: Upload file SV csv</w:t>
                            </w:r>
                          </w:p>
                          <w:p w:rsidR="00000000" w:rsidDel="00000000" w:rsidP="00000000" w:rsidRDefault="00000000" w:rsidRPr="00000000">
                            <w:pPr>
                              <w:spacing w:after="120" w:before="120" w:line="240"/>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53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905923" cy="3573991"/>
                <wp:effectExtent b="0" l="0" r="0" t="0"/>
                <wp:docPr id="31" name="image94.png"/>
                <a:graphic>
                  <a:graphicData uri="http://schemas.openxmlformats.org/drawingml/2006/picture">
                    <pic:pic>
                      <pic:nvPicPr>
                        <pic:cNvPr id="0" name="image94.png"/>
                        <pic:cNvPicPr preferRelativeResize="0"/>
                      </pic:nvPicPr>
                      <pic:blipFill>
                        <a:blip r:embed="rId340"/>
                        <a:srcRect/>
                        <a:stretch>
                          <a:fillRect/>
                        </a:stretch>
                      </pic:blipFill>
                      <pic:spPr>
                        <a:xfrm>
                          <a:off x="0" y="0"/>
                          <a:ext cx="5905923" cy="35739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D">
      <w:pPr>
        <w:rPr/>
      </w:pPr>
      <w:r w:rsidDel="00000000" w:rsidR="00000000" w:rsidRPr="00000000">
        <w:rPr>
          <w:rFonts w:ascii="Times New Roman" w:cs="Times New Roman" w:eastAsia="Times New Roman" w:hAnsi="Times New Roman"/>
          <w:color w:val="000000"/>
          <w:rtl w:val="0"/>
        </w:rPr>
        <w:t xml:space="preserve">Sau khi upload file lên thành công, người dùng tiếp tục chọn nút Tải lên. Hệ thống tải lên danh sách tài khoản sinh viên và thông báo thành công. </w:t>
      </w:r>
      <w:r w:rsidDel="00000000" w:rsidR="00000000" w:rsidRPr="00000000">
        <w:rPr>
          <w:rtl w:val="0"/>
        </w:rPr>
      </w:r>
    </w:p>
    <w:p w:rsidR="00000000" w:rsidDel="00000000" w:rsidP="00000000" w:rsidRDefault="00000000" w:rsidRPr="00000000" w14:paraId="00000D3E">
      <w:pPr>
        <w:rPr/>
      </w:pPr>
      <w:r w:rsidDel="00000000" w:rsidR="00000000" w:rsidRPr="00000000">
        <w:rPr/>
        <mc:AlternateContent>
          <mc:Choice Requires="wpg">
            <w:drawing>
              <wp:inline distB="0" distT="0" distL="0" distR="0">
                <wp:extent cx="5812367" cy="3506258"/>
                <wp:effectExtent b="0" l="0" r="0" t="0"/>
                <wp:docPr id="32" name=""/>
                <a:graphic>
                  <a:graphicData uri="http://schemas.microsoft.com/office/word/2010/wordprocessingShape">
                    <wps:wsp>
                      <wps:cNvSpPr/>
                      <wps:cNvPr id="33" name="Shape 33"/>
                      <wps:spPr>
                        <a:xfrm>
                          <a:off x="2444579" y="2031634"/>
                          <a:ext cx="5802842" cy="3496733"/>
                        </a:xfrm>
                        <a:prstGeom prst="rect">
                          <a:avLst/>
                        </a:prstGeom>
                        <a:solidFill>
                          <a:schemeClr val="lt1"/>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4"/>
                                <w:vertAlign w:val="baseline"/>
                              </w:rPr>
                              <w:t xml:space="preserve">Hình  STYLEREF 1 \s 5. SEQ Hình \* ARABIC \s 1 75: Tạo tài khoản SV thành công</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p w:rsidR="00000000" w:rsidDel="00000000" w:rsidP="00000000" w:rsidRDefault="00000000" w:rsidRPr="00000000">
                            <w:pPr>
                              <w:spacing w:after="120" w:before="120" w:line="240"/>
                              <w:ind w:left="0" w:right="0" w:firstLine="0"/>
                              <w:jc w:val="center"/>
                              <w:textDirection w:val="btLr"/>
                            </w:pPr>
                            <w:r w:rsidDel="00000000" w:rsidR="00000000" w:rsidRPr="00000000">
                              <w:rPr>
                                <w:rFonts w:ascii="Arial" w:cs="Arial" w:eastAsia="Arial" w:hAnsi="Arial"/>
                                <w:b w:val="0"/>
                                <w:i w:val="1"/>
                                <w:smallCaps w:val="0"/>
                                <w:strike w:val="0"/>
                                <w:color w:val="000000"/>
                                <w:sz w:val="24"/>
                                <w:vertAlign w:val="baseline"/>
                              </w:rPr>
                            </w:r>
                            <w:r w:rsidDel="00000000" w:rsidR="00000000" w:rsidRPr="00000000">
                              <w:rPr>
                                <w:rFonts w:ascii="Arial" w:cs="Arial" w:eastAsia="Arial" w:hAnsi="Arial"/>
                                <w:b w:val="0"/>
                                <w:i w:val="1"/>
                                <w:smallCaps w:val="0"/>
                                <w:strike w:val="0"/>
                                <w:color w:val="000000"/>
                                <w:sz w:val="24"/>
                                <w:vertAlign w:val="baseline"/>
                              </w:rPr>
                              <w:t xml:space="preserve">Hình  STYLEREF 1 \s 5. SEQ Hình \* ARABIC \s 1 54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12367" cy="3506258"/>
                <wp:effectExtent b="0" l="0" r="0" t="0"/>
                <wp:docPr id="32" name="image95.png"/>
                <a:graphic>
                  <a:graphicData uri="http://schemas.openxmlformats.org/drawingml/2006/picture">
                    <pic:pic>
                      <pic:nvPicPr>
                        <pic:cNvPr id="0" name="image95.png"/>
                        <pic:cNvPicPr preferRelativeResize="0"/>
                      </pic:nvPicPr>
                      <pic:blipFill>
                        <a:blip r:embed="rId341"/>
                        <a:srcRect/>
                        <a:stretch>
                          <a:fillRect/>
                        </a:stretch>
                      </pic:blipFill>
                      <pic:spPr>
                        <a:xfrm>
                          <a:off x="0" y="0"/>
                          <a:ext cx="5812367" cy="35062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D3F">
      <w:pPr>
        <w:pStyle w:val="Heading5"/>
        <w:numPr>
          <w:ilvl w:val="4"/>
          <w:numId w:val="13"/>
        </w:numPr>
        <w:ind w:left="1008" w:hanging="1008"/>
        <w:rPr/>
      </w:pPr>
      <w:bookmarkStart w:colFirst="0" w:colLast="0" w:name="_heading=h.39uu90j" w:id="315"/>
      <w:bookmarkEnd w:id="315"/>
      <w:r w:rsidDel="00000000" w:rsidR="00000000" w:rsidRPr="00000000">
        <w:rPr>
          <w:rtl w:val="0"/>
        </w:rPr>
        <w:t xml:space="preserve">Xác nhận thông tin (chưa triển khai)</w:t>
      </w:r>
    </w:p>
    <w:p w:rsidR="00000000" w:rsidDel="00000000" w:rsidP="00000000" w:rsidRDefault="00000000" w:rsidRPr="00000000" w14:paraId="00000D40">
      <w:pPr>
        <w:pStyle w:val="Heading5"/>
        <w:numPr>
          <w:ilvl w:val="4"/>
          <w:numId w:val="13"/>
        </w:numPr>
        <w:ind w:left="1008" w:hanging="1008"/>
        <w:rPr/>
      </w:pPr>
      <w:bookmarkStart w:colFirst="0" w:colLast="0" w:name="_heading=h.1p04j8c" w:id="316"/>
      <w:bookmarkEnd w:id="316"/>
      <w:r w:rsidDel="00000000" w:rsidR="00000000" w:rsidRPr="00000000">
        <w:rPr>
          <w:rtl w:val="0"/>
        </w:rPr>
        <w:t xml:space="preserve">Gửi kết quả (chưa triển khai)</w:t>
      </w:r>
    </w:p>
    <w:p w:rsidR="00000000" w:rsidDel="00000000" w:rsidP="00000000" w:rsidRDefault="00000000" w:rsidRPr="00000000" w14:paraId="00000D41">
      <w:pPr>
        <w:spacing w:after="20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D42">
      <w:pPr>
        <w:pStyle w:val="Heading1"/>
        <w:jc w:val="center"/>
        <w:rPr>
          <w:sz w:val="22"/>
          <w:szCs w:val="22"/>
        </w:rPr>
      </w:pPr>
      <w:bookmarkStart w:colFirst="0" w:colLast="0" w:name="_heading=h.48zs1w5" w:id="317"/>
      <w:bookmarkEnd w:id="317"/>
      <w:r w:rsidDel="00000000" w:rsidR="00000000" w:rsidRPr="00000000">
        <w:rPr>
          <w:rtl w:val="0"/>
        </w:rPr>
        <w:t xml:space="preserve">TÀI LIỆU THAM KHẢO</w:t>
      </w:r>
      <w:r w:rsidDel="00000000" w:rsidR="00000000" w:rsidRPr="00000000">
        <w:rPr>
          <w:rtl w:val="0"/>
        </w:rPr>
      </w:r>
    </w:p>
    <w:tbl>
      <w:tblPr>
        <w:tblStyle w:val="Table32"/>
        <w:tblW w:w="8959.0" w:type="dxa"/>
        <w:jc w:val="left"/>
        <w:tblLayout w:type="fixed"/>
        <w:tblLook w:val="0400"/>
      </w:tblPr>
      <w:tblGrid>
        <w:gridCol w:w="134"/>
        <w:gridCol w:w="8825"/>
        <w:tblGridChange w:id="0">
          <w:tblGrid>
            <w:gridCol w:w="134"/>
            <w:gridCol w:w="8825"/>
          </w:tblGrid>
        </w:tblGridChange>
      </w:tblGrid>
      <w:tr>
        <w:trPr>
          <w:cantSplit w:val="0"/>
          <w:tblHeader w:val="0"/>
        </w:trPr>
        <w:tc>
          <w:tcPr/>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A">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5D">
      <w:pPr>
        <w:spacing w:after="200" w:lineRule="auto"/>
        <w:rPr>
          <w:b w:val="1"/>
          <w:sz w:val="28"/>
          <w:szCs w:val="28"/>
        </w:rPr>
      </w:pPr>
      <w:bookmarkStart w:colFirst="0" w:colLast="0" w:name="_heading=h.2o52c3y" w:id="318"/>
      <w:bookmarkEnd w:id="318"/>
      <w:r w:rsidDel="00000000" w:rsidR="00000000" w:rsidRPr="00000000">
        <w:br w:type="page"/>
      </w:r>
      <w:r w:rsidDel="00000000" w:rsidR="00000000" w:rsidRPr="00000000">
        <w:rPr>
          <w:rtl w:val="0"/>
        </w:rPr>
      </w:r>
    </w:p>
    <w:p w:rsidR="00000000" w:rsidDel="00000000" w:rsidP="00000000" w:rsidRDefault="00000000" w:rsidRPr="00000000" w14:paraId="00000D5E">
      <w:pPr>
        <w:keepNext w:val="1"/>
        <w:keepLines w:val="1"/>
        <w:pageBreakBefore w:val="0"/>
        <w:widowControl w:val="1"/>
        <w:pBdr>
          <w:top w:space="0" w:sz="0" w:val="nil"/>
          <w:left w:space="0" w:sz="0" w:val="nil"/>
          <w:bottom w:space="0" w:sz="0" w:val="nil"/>
          <w:right w:space="0" w:sz="0" w:val="nil"/>
          <w:between w:space="0" w:sz="0" w:val="nil"/>
        </w:pBdr>
        <w:shd w:fill="auto" w:val="clear"/>
        <w:spacing w:after="480" w:before="48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3acmbr" w:id="319"/>
      <w:bookmarkEnd w:id="3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PHỤ LỤC</w:t>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headerReference r:id="rId342" w:type="default"/>
      <w:footerReference r:id="rId343" w:type="default"/>
      <w:type w:val="nextPage"/>
      <w:pgSz w:h="16839" w:w="11907" w:orient="portrait"/>
      <w:pgMar w:bottom="1418" w:top="1418" w:left="1814" w:right="1134" w:header="289" w:footer="289"/>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ham Minh Tien" w:id="0" w:date="2023-05-22T17:23:05Z">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 Thao Van phân chia công việc đoạn này nhá</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D6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3"/>
      <w:tblW w:w="9060.0" w:type="dxa"/>
      <w:jc w:val="left"/>
      <w:tblLayout w:type="fixed"/>
      <w:tblLook w:val="0600"/>
    </w:tblPr>
    <w:tblGrid>
      <w:gridCol w:w="3020"/>
      <w:gridCol w:w="3020"/>
      <w:gridCol w:w="3020"/>
      <w:tblGridChange w:id="0">
        <w:tblGrid>
          <w:gridCol w:w="3020"/>
          <w:gridCol w:w="3020"/>
          <w:gridCol w:w="3020"/>
        </w:tblGrid>
      </w:tblGridChange>
    </w:tblGrid>
    <w:tr>
      <w:trPr>
        <w:cantSplit w:val="0"/>
        <w:trHeight w:val="300" w:hRule="atLeast"/>
        <w:tblHeader w:val="0"/>
      </w:trPr>
      <w:tc>
        <w:tcPr/>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34"/>
      <w:tblW w:w="10455.0" w:type="dxa"/>
      <w:jc w:val="left"/>
      <w:tblLayout w:type="fixed"/>
      <w:tblLook w:val="0600"/>
    </w:tblPr>
    <w:tblGrid>
      <w:gridCol w:w="3485"/>
      <w:gridCol w:w="3485"/>
      <w:gridCol w:w="3485"/>
      <w:tblGridChange w:id="0">
        <w:tblGrid>
          <w:gridCol w:w="3485"/>
          <w:gridCol w:w="3485"/>
          <w:gridCol w:w="3485"/>
        </w:tblGrid>
      </w:tblGridChange>
    </w:tblGrid>
    <w:tr>
      <w:trPr>
        <w:cantSplit w:val="0"/>
        <w:trHeight w:val="300" w:hRule="atLeast"/>
        <w:tblHeader w:val="0"/>
      </w:trPr>
      <w:tc>
        <w:tcPr/>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11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115"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bl>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2"/>
      <w:numFmt w:val="decimal"/>
      <w:lvlText w:val="%1."/>
      <w:lvlJc w:val="left"/>
      <w:pPr>
        <w:ind w:left="400" w:hanging="400"/>
      </w:pPr>
      <w:rPr/>
    </w:lvl>
    <w:lvl w:ilvl="1">
      <w:start w:val="1"/>
      <w:numFmt w:val="decimal"/>
      <w:lvlText w:val="%1.%2."/>
      <w:lvlJc w:val="left"/>
      <w:pPr>
        <w:ind w:left="720" w:hanging="720"/>
      </w:pPr>
      <w:rPr/>
    </w:lvl>
    <w:lvl w:ilvl="2">
      <w:start w:val="1"/>
      <w:numFmt w:val="decimal"/>
      <w:lvlText w:val="%1.%2.%3."/>
      <w:lvlJc w:val="left"/>
      <w:pPr>
        <w:ind w:left="1571"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CHƯƠNG %1"/>
      <w:lvlJc w:val="left"/>
      <w:pPr>
        <w:ind w:left="0" w:firstLine="0"/>
      </w:pPr>
      <w:rPr>
        <w:b w:val="1"/>
      </w:rPr>
    </w:lvl>
    <w:lvl w:ilvl="1">
      <w:start w:val="1"/>
      <w:numFmt w:val="decimal"/>
      <w:lvlText w:val="%1.%2"/>
      <w:lvlJc w:val="left"/>
      <w:pPr>
        <w:ind w:left="718" w:hanging="576"/>
      </w:pPr>
      <w:rPr>
        <w:b w:val="1"/>
        <w:i w:val="0"/>
        <w:smallCaps w:val="0"/>
        <w:strike w:val="0"/>
        <w:color w:val="000000"/>
        <w:u w:val="none"/>
        <w:vertAlign w:val="baseline"/>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80" w:before="480" w:lineRule="auto"/>
    </w:pPr>
    <w:rPr>
      <w:b w:val="1"/>
      <w:sz w:val="28"/>
      <w:szCs w:val="28"/>
    </w:rPr>
  </w:style>
  <w:style w:type="paragraph" w:styleId="Heading2">
    <w:name w:val="heading 2"/>
    <w:basedOn w:val="Normal"/>
    <w:next w:val="Normal"/>
    <w:pPr>
      <w:keepNext w:val="1"/>
      <w:keepLines w:val="1"/>
      <w:spacing w:after="240" w:before="120" w:lineRule="auto"/>
      <w:ind w:left="718" w:hanging="576"/>
    </w:pPr>
    <w:rPr>
      <w:b w:val="1"/>
    </w:rPr>
  </w:style>
  <w:style w:type="paragraph" w:styleId="Heading3">
    <w:name w:val="heading 3"/>
    <w:basedOn w:val="Normal"/>
    <w:next w:val="Normal"/>
    <w:pPr>
      <w:keepNext w:val="1"/>
      <w:keepLines w:val="1"/>
      <w:spacing w:after="240" w:before="120" w:lineRule="auto"/>
      <w:ind w:left="720" w:hanging="720"/>
    </w:pPr>
    <w:rPr>
      <w:b w:val="1"/>
      <w:i w:val="1"/>
    </w:rPr>
  </w:style>
  <w:style w:type="paragraph" w:styleId="Heading4">
    <w:name w:val="heading 4"/>
    <w:basedOn w:val="Normal"/>
    <w:next w:val="Normal"/>
    <w:pPr>
      <w:keepNext w:val="1"/>
      <w:keepLines w:val="1"/>
      <w:spacing w:after="240" w:before="120" w:lineRule="auto"/>
      <w:ind w:left="864" w:hanging="864"/>
    </w:pPr>
    <w:rPr>
      <w:b w:val="0"/>
      <w:i w:val="1"/>
    </w:rPr>
  </w:style>
  <w:style w:type="paragraph" w:styleId="Heading5">
    <w:name w:val="heading 5"/>
    <w:basedOn w:val="Normal"/>
    <w:next w:val="Normal"/>
    <w:pPr>
      <w:keepNext w:val="1"/>
      <w:ind w:left="1008" w:hanging="1008"/>
    </w:pPr>
    <w:rPr>
      <w:b w:val="1"/>
      <w:sz w:val="24"/>
      <w:szCs w:val="24"/>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rPr>
      <w:rFonts w:ascii="Arial" w:cs="Arial" w:eastAsia="Arial" w:hAnsi="Arial"/>
      <w:sz w:val="56"/>
      <w:szCs w:val="56"/>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ru-my.sharepoint.com/personal/1951061116_e_tlu_edu_vn/Documents/Huong%20dan%20trinh%20bay%20DATN%20(26-2-2020).docx#_Toc135693876" TargetMode="External"/><Relationship Id="rId190" Type="http://schemas.openxmlformats.org/officeDocument/2006/relationships/image" Target="media/image9.png"/><Relationship Id="rId42" Type="http://schemas.openxmlformats.org/officeDocument/2006/relationships/hyperlink" Target="https://wru-my.sharepoint.com/personal/1951061116_e_tlu_edu_vn/Documents/Huong%20dan%20trinh%20bay%20DATN%20(26-2-2020).docx#_Toc135693878" TargetMode="External"/><Relationship Id="rId41" Type="http://schemas.openxmlformats.org/officeDocument/2006/relationships/hyperlink" Target="https://wru-my.sharepoint.com/personal/1951061116_e_tlu_edu_vn/Documents/Huong%20dan%20trinh%20bay%20DATN%20(26-2-2020).docx#_Toc135693877" TargetMode="External"/><Relationship Id="rId44" Type="http://schemas.openxmlformats.org/officeDocument/2006/relationships/hyperlink" Target="https://wru-my.sharepoint.com/personal/1951061116_e_tlu_edu_vn/Documents/Huong%20dan%20trinh%20bay%20DATN%20(26-2-2020).docx#_Toc135693880" TargetMode="External"/><Relationship Id="rId194" Type="http://schemas.openxmlformats.org/officeDocument/2006/relationships/image" Target="media/image120.png"/><Relationship Id="rId43" Type="http://schemas.openxmlformats.org/officeDocument/2006/relationships/hyperlink" Target="https://wru-my.sharepoint.com/personal/1951061116_e_tlu_edu_vn/Documents/Huong%20dan%20trinh%20bay%20DATN%20(26-2-2020).docx#_Toc135693879" TargetMode="External"/><Relationship Id="rId193" Type="http://schemas.openxmlformats.org/officeDocument/2006/relationships/image" Target="media/image119.png"/><Relationship Id="rId46" Type="http://schemas.openxmlformats.org/officeDocument/2006/relationships/hyperlink" Target="https://wru-my.sharepoint.com/personal/1951061116_e_tlu_edu_vn/Documents/Huong%20dan%20trinh%20bay%20DATN%20(26-2-2020).docx#_Toc135693882" TargetMode="External"/><Relationship Id="rId192" Type="http://schemas.openxmlformats.org/officeDocument/2006/relationships/image" Target="media/image81.png"/><Relationship Id="rId45" Type="http://schemas.openxmlformats.org/officeDocument/2006/relationships/hyperlink" Target="https://wru-my.sharepoint.com/personal/1951061116_e_tlu_edu_vn/Documents/Huong%20dan%20trinh%20bay%20DATN%20(26-2-2020).docx#_Toc135693881" TargetMode="External"/><Relationship Id="rId191" Type="http://schemas.openxmlformats.org/officeDocument/2006/relationships/image" Target="media/image12.png"/><Relationship Id="rId48" Type="http://schemas.openxmlformats.org/officeDocument/2006/relationships/hyperlink" Target="https://wru-my.sharepoint.com/personal/1951061116_e_tlu_edu_vn/Documents/Huong%20dan%20trinh%20bay%20DATN%20(26-2-2020).docx#_Toc135693884" TargetMode="External"/><Relationship Id="rId187" Type="http://schemas.openxmlformats.org/officeDocument/2006/relationships/image" Target="media/image17.png"/><Relationship Id="rId47" Type="http://schemas.openxmlformats.org/officeDocument/2006/relationships/hyperlink" Target="https://wru-my.sharepoint.com/personal/1951061116_e_tlu_edu_vn/Documents/Huong%20dan%20trinh%20bay%20DATN%20(26-2-2020).docx#_Toc135693883" TargetMode="External"/><Relationship Id="rId186" Type="http://schemas.openxmlformats.org/officeDocument/2006/relationships/image" Target="media/image15.png"/><Relationship Id="rId185" Type="http://schemas.openxmlformats.org/officeDocument/2006/relationships/image" Target="media/image21.png"/><Relationship Id="rId49" Type="http://schemas.openxmlformats.org/officeDocument/2006/relationships/hyperlink" Target="https://wru-my.sharepoint.com/personal/1951061116_e_tlu_edu_vn/Documents/Huong%20dan%20trinh%20bay%20DATN%20(26-2-2020).docx#_Toc135693885" TargetMode="External"/><Relationship Id="rId184" Type="http://schemas.openxmlformats.org/officeDocument/2006/relationships/image" Target="media/image18.png"/><Relationship Id="rId189" Type="http://schemas.openxmlformats.org/officeDocument/2006/relationships/image" Target="media/image14.png"/><Relationship Id="rId188" Type="http://schemas.openxmlformats.org/officeDocument/2006/relationships/image" Target="media/image13.png"/><Relationship Id="rId31" Type="http://schemas.openxmlformats.org/officeDocument/2006/relationships/hyperlink" Target="https://wru-my.sharepoint.com/personal/1951061116_e_tlu_edu_vn/Documents/Huong%20dan%20trinh%20bay%20DATN%20(26-2-2020).docx#_Toc135693867" TargetMode="External"/><Relationship Id="rId30" Type="http://schemas.openxmlformats.org/officeDocument/2006/relationships/hyperlink" Target="https://wru-my.sharepoint.com/personal/1951061116_e_tlu_edu_vn/Documents/Huong%20dan%20trinh%20bay%20DATN%20(26-2-2020).docx#_Toc135693866" TargetMode="External"/><Relationship Id="rId33" Type="http://schemas.openxmlformats.org/officeDocument/2006/relationships/hyperlink" Target="https://wru-my.sharepoint.com/personal/1951061116_e_tlu_edu_vn/Documents/Huong%20dan%20trinh%20bay%20DATN%20(26-2-2020).docx#_Toc135693869" TargetMode="External"/><Relationship Id="rId183" Type="http://schemas.openxmlformats.org/officeDocument/2006/relationships/image" Target="media/image22.png"/><Relationship Id="rId32" Type="http://schemas.openxmlformats.org/officeDocument/2006/relationships/hyperlink" Target="https://wru-my.sharepoint.com/personal/1951061116_e_tlu_edu_vn/Documents/Huong%20dan%20trinh%20bay%20DATN%20(26-2-2020).docx#_Toc135693868" TargetMode="External"/><Relationship Id="rId182" Type="http://schemas.openxmlformats.org/officeDocument/2006/relationships/image" Target="media/image99.png"/><Relationship Id="rId35" Type="http://schemas.openxmlformats.org/officeDocument/2006/relationships/hyperlink" Target="https://wru-my.sharepoint.com/personal/1951061116_e_tlu_edu_vn/Documents/Huong%20dan%20trinh%20bay%20DATN%20(26-2-2020).docx#_Toc135693871" TargetMode="External"/><Relationship Id="rId181" Type="http://schemas.openxmlformats.org/officeDocument/2006/relationships/image" Target="media/image97.png"/><Relationship Id="rId34" Type="http://schemas.openxmlformats.org/officeDocument/2006/relationships/hyperlink" Target="https://wru-my.sharepoint.com/personal/1951061116_e_tlu_edu_vn/Documents/Huong%20dan%20trinh%20bay%20DATN%20(26-2-2020).docx#_Toc135693870" TargetMode="External"/><Relationship Id="rId180" Type="http://schemas.openxmlformats.org/officeDocument/2006/relationships/image" Target="media/image84.png"/><Relationship Id="rId37" Type="http://schemas.openxmlformats.org/officeDocument/2006/relationships/hyperlink" Target="https://wru-my.sharepoint.com/personal/1951061116_e_tlu_edu_vn/Documents/Huong%20dan%20trinh%20bay%20DATN%20(26-2-2020).docx#_Toc135693873" TargetMode="External"/><Relationship Id="rId176" Type="http://schemas.openxmlformats.org/officeDocument/2006/relationships/image" Target="media/image88.png"/><Relationship Id="rId297" Type="http://schemas.openxmlformats.org/officeDocument/2006/relationships/image" Target="media/image34.png"/><Relationship Id="rId36" Type="http://schemas.openxmlformats.org/officeDocument/2006/relationships/hyperlink" Target="https://wru-my.sharepoint.com/personal/1951061116_e_tlu_edu_vn/Documents/Huong%20dan%20trinh%20bay%20DATN%20(26-2-2020).docx#_Toc135693872" TargetMode="External"/><Relationship Id="rId175" Type="http://schemas.openxmlformats.org/officeDocument/2006/relationships/image" Target="media/image87.png"/><Relationship Id="rId296" Type="http://schemas.openxmlformats.org/officeDocument/2006/relationships/image" Target="media/image42.png"/><Relationship Id="rId39" Type="http://schemas.openxmlformats.org/officeDocument/2006/relationships/hyperlink" Target="https://wru-my.sharepoint.com/personal/1951061116_e_tlu_edu_vn/Documents/Huong%20dan%20trinh%20bay%20DATN%20(26-2-2020).docx#_Toc135693875" TargetMode="External"/><Relationship Id="rId174" Type="http://schemas.openxmlformats.org/officeDocument/2006/relationships/image" Target="media/image90.png"/><Relationship Id="rId295" Type="http://schemas.openxmlformats.org/officeDocument/2006/relationships/image" Target="media/image37.png"/><Relationship Id="rId38" Type="http://schemas.openxmlformats.org/officeDocument/2006/relationships/hyperlink" Target="https://wru-my.sharepoint.com/personal/1951061116_e_tlu_edu_vn/Documents/Huong%20dan%20trinh%20bay%20DATN%20(26-2-2020).docx#_Toc135693874" TargetMode="External"/><Relationship Id="rId173" Type="http://schemas.openxmlformats.org/officeDocument/2006/relationships/image" Target="media/image89.png"/><Relationship Id="rId294" Type="http://schemas.openxmlformats.org/officeDocument/2006/relationships/image" Target="media/image40.png"/><Relationship Id="rId179" Type="http://schemas.openxmlformats.org/officeDocument/2006/relationships/image" Target="media/image83.png"/><Relationship Id="rId178" Type="http://schemas.openxmlformats.org/officeDocument/2006/relationships/image" Target="media/image86.png"/><Relationship Id="rId299" Type="http://schemas.openxmlformats.org/officeDocument/2006/relationships/image" Target="media/image156.png"/><Relationship Id="rId177" Type="http://schemas.openxmlformats.org/officeDocument/2006/relationships/image" Target="media/image85.png"/><Relationship Id="rId298" Type="http://schemas.openxmlformats.org/officeDocument/2006/relationships/image" Target="media/image31.png"/><Relationship Id="rId20" Type="http://schemas.openxmlformats.org/officeDocument/2006/relationships/hyperlink" Target="https://wru-my.sharepoint.com/personal/1951061116_e_tlu_edu_vn/Documents/Huong%20dan%20trinh%20bay%20DATN%20(26-2-2020).docx#_Toc135693856" TargetMode="External"/><Relationship Id="rId22" Type="http://schemas.openxmlformats.org/officeDocument/2006/relationships/hyperlink" Target="https://wru-my.sharepoint.com/personal/1951061116_e_tlu_edu_vn/Documents/Huong%20dan%20trinh%20bay%20DATN%20(26-2-2020).docx#_Toc135693858" TargetMode="External"/><Relationship Id="rId21" Type="http://schemas.openxmlformats.org/officeDocument/2006/relationships/hyperlink" Target="https://wru-my.sharepoint.com/personal/1951061116_e_tlu_edu_vn/Documents/Huong%20dan%20trinh%20bay%20DATN%20(26-2-2020).docx#_Toc135693857" TargetMode="External"/><Relationship Id="rId24" Type="http://schemas.openxmlformats.org/officeDocument/2006/relationships/hyperlink" Target="https://wru-my.sharepoint.com/personal/1951061116_e_tlu_edu_vn/Documents/Huong%20dan%20trinh%20bay%20DATN%20(26-2-2020).docx#_Toc135693860" TargetMode="External"/><Relationship Id="rId23" Type="http://schemas.openxmlformats.org/officeDocument/2006/relationships/hyperlink" Target="https://wru-my.sharepoint.com/personal/1951061116_e_tlu_edu_vn/Documents/Huong%20dan%20trinh%20bay%20DATN%20(26-2-2020).docx#_Toc135693859" TargetMode="External"/><Relationship Id="rId26" Type="http://schemas.openxmlformats.org/officeDocument/2006/relationships/hyperlink" Target="https://wru-my.sharepoint.com/personal/1951061116_e_tlu_edu_vn/Documents/Huong%20dan%20trinh%20bay%20DATN%20(26-2-2020).docx#_Toc135693862" TargetMode="External"/><Relationship Id="rId25" Type="http://schemas.openxmlformats.org/officeDocument/2006/relationships/hyperlink" Target="https://wru-my.sharepoint.com/personal/1951061116_e_tlu_edu_vn/Documents/Huong%20dan%20trinh%20bay%20DATN%20(26-2-2020).docx#_Toc135693861" TargetMode="External"/><Relationship Id="rId28" Type="http://schemas.openxmlformats.org/officeDocument/2006/relationships/hyperlink" Target="https://wru-my.sharepoint.com/personal/1951061116_e_tlu_edu_vn/Documents/Huong%20dan%20trinh%20bay%20DATN%20(26-2-2020).docx#_Toc135693864" TargetMode="External"/><Relationship Id="rId27" Type="http://schemas.openxmlformats.org/officeDocument/2006/relationships/hyperlink" Target="https://wru-my.sharepoint.com/personal/1951061116_e_tlu_edu_vn/Documents/Huong%20dan%20trinh%20bay%20DATN%20(26-2-2020).docx#_Toc135693863" TargetMode="External"/><Relationship Id="rId29" Type="http://schemas.openxmlformats.org/officeDocument/2006/relationships/hyperlink" Target="https://wru-my.sharepoint.com/personal/1951061116_e_tlu_edu_vn/Documents/Huong%20dan%20trinh%20bay%20DATN%20(26-2-2020).docx#_Toc135693865" TargetMode="External"/><Relationship Id="rId11" Type="http://schemas.openxmlformats.org/officeDocument/2006/relationships/hyperlink" Target="https://wru-my.sharepoint.com/personal/1951061116_e_tlu_edu_vn/Documents/Huong%20dan%20trinh%20bay%20DATN%20(26-2-2020).docx#_Toc135693847" TargetMode="External"/><Relationship Id="rId10" Type="http://schemas.openxmlformats.org/officeDocument/2006/relationships/image" Target="media/image111.png"/><Relationship Id="rId13" Type="http://schemas.openxmlformats.org/officeDocument/2006/relationships/hyperlink" Target="https://wru-my.sharepoint.com/personal/1951061116_e_tlu_edu_vn/Documents/Huong%20dan%20trinh%20bay%20DATN%20(26-2-2020).docx#_Toc135693849" TargetMode="External"/><Relationship Id="rId12" Type="http://schemas.openxmlformats.org/officeDocument/2006/relationships/hyperlink" Target="https://wru-my.sharepoint.com/personal/1951061116_e_tlu_edu_vn/Documents/Huong%20dan%20trinh%20bay%20DATN%20(26-2-2020).docx#_Toc135693848" TargetMode="External"/><Relationship Id="rId15" Type="http://schemas.openxmlformats.org/officeDocument/2006/relationships/hyperlink" Target="https://wru-my.sharepoint.com/personal/1951061116_e_tlu_edu_vn/Documents/Huong%20dan%20trinh%20bay%20DATN%20(26-2-2020).docx#_Toc135693851" TargetMode="External"/><Relationship Id="rId198" Type="http://schemas.openxmlformats.org/officeDocument/2006/relationships/image" Target="media/image116.png"/><Relationship Id="rId14" Type="http://schemas.openxmlformats.org/officeDocument/2006/relationships/hyperlink" Target="https://wru-my.sharepoint.com/personal/1951061116_e_tlu_edu_vn/Documents/Huong%20dan%20trinh%20bay%20DATN%20(26-2-2020).docx#_Toc135693850" TargetMode="External"/><Relationship Id="rId197" Type="http://schemas.openxmlformats.org/officeDocument/2006/relationships/image" Target="media/image115.png"/><Relationship Id="rId17" Type="http://schemas.openxmlformats.org/officeDocument/2006/relationships/hyperlink" Target="https://wru-my.sharepoint.com/personal/1951061116_e_tlu_edu_vn/Documents/Huong%20dan%20trinh%20bay%20DATN%20(26-2-2020).docx#_Toc135693853" TargetMode="External"/><Relationship Id="rId196" Type="http://schemas.openxmlformats.org/officeDocument/2006/relationships/image" Target="media/image118.png"/><Relationship Id="rId16" Type="http://schemas.openxmlformats.org/officeDocument/2006/relationships/hyperlink" Target="https://wru-my.sharepoint.com/personal/1951061116_e_tlu_edu_vn/Documents/Huong%20dan%20trinh%20bay%20DATN%20(26-2-2020).docx#_Toc135693852" TargetMode="External"/><Relationship Id="rId195" Type="http://schemas.openxmlformats.org/officeDocument/2006/relationships/image" Target="media/image117.png"/><Relationship Id="rId19" Type="http://schemas.openxmlformats.org/officeDocument/2006/relationships/hyperlink" Target="https://wru-my.sharepoint.com/personal/1951061116_e_tlu_edu_vn/Documents/Huong%20dan%20trinh%20bay%20DATN%20(26-2-2020).docx#_Toc135693855" TargetMode="External"/><Relationship Id="rId18" Type="http://schemas.openxmlformats.org/officeDocument/2006/relationships/hyperlink" Target="https://wru-my.sharepoint.com/personal/1951061116_e_tlu_edu_vn/Documents/Huong%20dan%20trinh%20bay%20DATN%20(26-2-2020).docx#_Toc135693854" TargetMode="External"/><Relationship Id="rId199" Type="http://schemas.openxmlformats.org/officeDocument/2006/relationships/image" Target="media/image113.png"/><Relationship Id="rId84" Type="http://schemas.openxmlformats.org/officeDocument/2006/relationships/hyperlink" Target="https://wru-my.sharepoint.com/personal/1951061116_e_tlu_edu_vn/Documents/Huong%20dan%20trinh%20bay%20DATN%20(26-2-2020).docx#_Toc135693969" TargetMode="External"/><Relationship Id="rId83" Type="http://schemas.openxmlformats.org/officeDocument/2006/relationships/hyperlink" Target="https://wru-my.sharepoint.com/personal/1951061116_e_tlu_edu_vn/Documents/Huong%20dan%20trinh%20bay%20DATN%20(26-2-2020).docx#_Toc135693959" TargetMode="External"/><Relationship Id="rId86" Type="http://schemas.openxmlformats.org/officeDocument/2006/relationships/hyperlink" Target="https://wru-my.sharepoint.com/personal/1951061116_e_tlu_edu_vn/Documents/Huong%20dan%20trinh%20bay%20DATN%20(26-2-2020).docx#_Toc135693972" TargetMode="External"/><Relationship Id="rId85" Type="http://schemas.openxmlformats.org/officeDocument/2006/relationships/hyperlink" Target="https://wru-my.sharepoint.com/personal/1951061116_e_tlu_edu_vn/Documents/Huong%20dan%20trinh%20bay%20DATN%20(26-2-2020).docx#_Toc135693971" TargetMode="External"/><Relationship Id="rId88" Type="http://schemas.openxmlformats.org/officeDocument/2006/relationships/hyperlink" Target="https://wru-my.sharepoint.com/personal/1951061116_e_tlu_edu_vn/Documents/Huong%20dan%20trinh%20bay%20DATN%20(26-2-2020).docx#_Toc135693974" TargetMode="External"/><Relationship Id="rId150" Type="http://schemas.openxmlformats.org/officeDocument/2006/relationships/image" Target="media/image67.png"/><Relationship Id="rId271" Type="http://schemas.openxmlformats.org/officeDocument/2006/relationships/image" Target="media/image8.png"/><Relationship Id="rId87" Type="http://schemas.openxmlformats.org/officeDocument/2006/relationships/hyperlink" Target="https://wru-my.sharepoint.com/personal/1951061116_e_tlu_edu_vn/Documents/Huong%20dan%20trinh%20bay%20DATN%20(26-2-2020).docx#_Toc135693973" TargetMode="External"/><Relationship Id="rId270" Type="http://schemas.openxmlformats.org/officeDocument/2006/relationships/image" Target="media/image4.png"/><Relationship Id="rId89" Type="http://schemas.openxmlformats.org/officeDocument/2006/relationships/hyperlink" Target="https://wru-my.sharepoint.com/personal/1951061116_e_tlu_edu_vn/Documents/Huong%20dan%20trinh%20bay%20DATN%20(26-2-2020).docx#_Toc135693976" TargetMode="External"/><Relationship Id="rId80" Type="http://schemas.openxmlformats.org/officeDocument/2006/relationships/hyperlink" Target="https://wru-my.sharepoint.com/personal/1951061116_e_tlu_edu_vn/Documents/Huong%20dan%20trinh%20bay%20DATN%20(26-2-2020).docx#_Toc135693956" TargetMode="External"/><Relationship Id="rId82" Type="http://schemas.openxmlformats.org/officeDocument/2006/relationships/hyperlink" Target="https://wru-my.sharepoint.com/personal/1951061116_e_tlu_edu_vn/Documents/Huong%20dan%20trinh%20bay%20DATN%20(26-2-2020).docx#_Toc135693958" TargetMode="External"/><Relationship Id="rId81" Type="http://schemas.openxmlformats.org/officeDocument/2006/relationships/hyperlink" Target="https://wru-my.sharepoint.com/personal/1951061116_e_tlu_edu_vn/Documents/Huong%20dan%20trinh%20bay%20DATN%20(26-2-2020).docx#_Toc13569395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69.png"/><Relationship Id="rId4" Type="http://schemas.openxmlformats.org/officeDocument/2006/relationships/fontTable" Target="fontTable.xml"/><Relationship Id="rId148" Type="http://schemas.openxmlformats.org/officeDocument/2006/relationships/image" Target="media/image60.png"/><Relationship Id="rId269" Type="http://schemas.openxmlformats.org/officeDocument/2006/relationships/image" Target="media/image7.png"/><Relationship Id="rId9" Type="http://schemas.openxmlformats.org/officeDocument/2006/relationships/image" Target="media/image53.png"/><Relationship Id="rId143" Type="http://schemas.openxmlformats.org/officeDocument/2006/relationships/image" Target="media/image59.png"/><Relationship Id="rId264" Type="http://schemas.openxmlformats.org/officeDocument/2006/relationships/hyperlink" Target="http://fly.io/" TargetMode="External"/><Relationship Id="rId142" Type="http://schemas.openxmlformats.org/officeDocument/2006/relationships/image" Target="media/image66.png"/><Relationship Id="rId263" Type="http://schemas.openxmlformats.org/officeDocument/2006/relationships/hyperlink" Target="https://docs.google.com/spreadsheets/d/1SKqfGid1-Q4q27Wgn7us6u-CK5uPatfEQOM5mjkx8CM/edit?usp=drive_web&amp;ouid=111496516880875882681" TargetMode="External"/><Relationship Id="rId141" Type="http://schemas.openxmlformats.org/officeDocument/2006/relationships/image" Target="media/image58.png"/><Relationship Id="rId262" Type="http://schemas.openxmlformats.org/officeDocument/2006/relationships/hyperlink" Target="https://docs.google.com/spreadsheets/d/1jYsnjbsOROIt2JvGJf25Ps38KnnhPlFDsYcu0ppATgw/edit#gid=0" TargetMode="External"/><Relationship Id="rId140" Type="http://schemas.openxmlformats.org/officeDocument/2006/relationships/image" Target="media/image54.png"/><Relationship Id="rId261" Type="http://schemas.openxmlformats.org/officeDocument/2006/relationships/hyperlink" Target="https://docs.google.com/spreadsheets/d/1pft99poawfEC_T5IPRvEtqSxvVxsmFNS90DRa1Wg8Hw/edit#gid=0" TargetMode="External"/><Relationship Id="rId5" Type="http://schemas.openxmlformats.org/officeDocument/2006/relationships/numbering" Target="numbering.xml"/><Relationship Id="rId147" Type="http://schemas.openxmlformats.org/officeDocument/2006/relationships/image" Target="media/image68.png"/><Relationship Id="rId268" Type="http://schemas.openxmlformats.org/officeDocument/2006/relationships/image" Target="media/image2.png"/><Relationship Id="rId6" Type="http://schemas.openxmlformats.org/officeDocument/2006/relationships/styles" Target="styles.xml"/><Relationship Id="rId146" Type="http://schemas.openxmlformats.org/officeDocument/2006/relationships/hyperlink" Target="https://drive.google.com/drive/folders/1RaNIby59YulWL6wtJWpUz75VONhHEHZf" TargetMode="External"/><Relationship Id="rId267" Type="http://schemas.openxmlformats.org/officeDocument/2006/relationships/image" Target="media/image5.png"/><Relationship Id="rId7" Type="http://schemas.openxmlformats.org/officeDocument/2006/relationships/customXml" Target="../customXML/item1.xml"/><Relationship Id="rId145" Type="http://schemas.openxmlformats.org/officeDocument/2006/relationships/image" Target="media/image64.png"/><Relationship Id="rId266" Type="http://schemas.openxmlformats.org/officeDocument/2006/relationships/image" Target="media/image1.png"/><Relationship Id="rId8" Type="http://schemas.microsoft.com/office/2011/relationships/commentsExtended" Target="commentsExtended.xml"/><Relationship Id="rId144" Type="http://schemas.openxmlformats.org/officeDocument/2006/relationships/image" Target="media/image57.png"/><Relationship Id="rId265" Type="http://schemas.openxmlformats.org/officeDocument/2006/relationships/hyperlink" Target="http://fly.io/" TargetMode="External"/><Relationship Id="rId73" Type="http://schemas.openxmlformats.org/officeDocument/2006/relationships/hyperlink" Target="https://wru-my.sharepoint.com/personal/1951061116_e_tlu_edu_vn/Documents/Huong%20dan%20trinh%20bay%20DATN%20(26-2-2020).docx#_Toc135693949" TargetMode="External"/><Relationship Id="rId72" Type="http://schemas.openxmlformats.org/officeDocument/2006/relationships/hyperlink" Target="https://wru-my.sharepoint.com/personal/1951061116_e_tlu_edu_vn/Documents/Huong%20dan%20trinh%20bay%20DATN%20(26-2-2020).docx#_Toc135693948" TargetMode="External"/><Relationship Id="rId75" Type="http://schemas.openxmlformats.org/officeDocument/2006/relationships/hyperlink" Target="https://wru-my.sharepoint.com/personal/1951061116_e_tlu_edu_vn/Documents/Huong%20dan%20trinh%20bay%20DATN%20(26-2-2020).docx#_Toc135693951" TargetMode="External"/><Relationship Id="rId74" Type="http://schemas.openxmlformats.org/officeDocument/2006/relationships/hyperlink" Target="https://wru-my.sharepoint.com/personal/1951061116_e_tlu_edu_vn/Documents/Huong%20dan%20trinh%20bay%20DATN%20(26-2-2020).docx#_Toc135693950" TargetMode="External"/><Relationship Id="rId77" Type="http://schemas.openxmlformats.org/officeDocument/2006/relationships/hyperlink" Target="https://wru-my.sharepoint.com/personal/1951061116_e_tlu_edu_vn/Documents/Huong%20dan%20trinh%20bay%20DATN%20(26-2-2020).docx#_Toc135693953" TargetMode="External"/><Relationship Id="rId260" Type="http://schemas.openxmlformats.org/officeDocument/2006/relationships/hyperlink" Target="https://docs.google.com/spreadsheets/d/1Gf39oAo1miyWnJT01NyllaCiQ_f7iPFwZf8yX131oZI/edit#gid=0" TargetMode="External"/><Relationship Id="rId76" Type="http://schemas.openxmlformats.org/officeDocument/2006/relationships/hyperlink" Target="https://wru-my.sharepoint.com/personal/1951061116_e_tlu_edu_vn/Documents/Huong%20dan%20trinh%20bay%20DATN%20(26-2-2020).docx#_Toc135693952" TargetMode="External"/><Relationship Id="rId79" Type="http://schemas.openxmlformats.org/officeDocument/2006/relationships/hyperlink" Target="https://wru-my.sharepoint.com/personal/1951061116_e_tlu_edu_vn/Documents/Huong%20dan%20trinh%20bay%20DATN%20(26-2-2020).docx#_Toc135693955" TargetMode="External"/><Relationship Id="rId78" Type="http://schemas.openxmlformats.org/officeDocument/2006/relationships/hyperlink" Target="https://wru-my.sharepoint.com/personal/1951061116_e_tlu_edu_vn/Documents/Huong%20dan%20trinh%20bay%20DATN%20(26-2-2020).docx#_Toc135693954" TargetMode="External"/><Relationship Id="rId71" Type="http://schemas.openxmlformats.org/officeDocument/2006/relationships/hyperlink" Target="https://wru-my.sharepoint.com/personal/1951061116_e_tlu_edu_vn/Documents/Huong%20dan%20trinh%20bay%20DATN%20(26-2-2020).docx#_Toc135693936" TargetMode="External"/><Relationship Id="rId70" Type="http://schemas.openxmlformats.org/officeDocument/2006/relationships/hyperlink" Target="https://wru-my.sharepoint.com/personal/1951061116_e_tlu_edu_vn/Documents/Huong%20dan%20trinh%20bay%20DATN%20(26-2-2020).docx#_Toc135693935" TargetMode="External"/><Relationship Id="rId139" Type="http://schemas.openxmlformats.org/officeDocument/2006/relationships/image" Target="media/image61.png"/><Relationship Id="rId138" Type="http://schemas.openxmlformats.org/officeDocument/2006/relationships/footer" Target="footer1.xml"/><Relationship Id="rId259" Type="http://schemas.openxmlformats.org/officeDocument/2006/relationships/hyperlink" Target="https://docs.google.com/spreadsheets/d/10fwV5r0a_rrPGb4DoD21SuSHJsSUAjhb47nSbri3uOI/edit?usp=drive_web&amp;ouid=111496516880875882681" TargetMode="External"/><Relationship Id="rId137" Type="http://schemas.openxmlformats.org/officeDocument/2006/relationships/header" Target="header1.xml"/><Relationship Id="rId258" Type="http://schemas.openxmlformats.org/officeDocument/2006/relationships/hyperlink" Target="https://docs.google.com/spreadsheets/d/1IW3PsaPgQsLhEfe-J4PHDUo1v_GIF6K6f13v7AVYyf4/edit?usp=drive_web&amp;ouid=111496516880875882681" TargetMode="External"/><Relationship Id="rId132" Type="http://schemas.openxmlformats.org/officeDocument/2006/relationships/hyperlink" Target="https://wru-my.sharepoint.com/personal/1951061116_e_tlu_edu_vn/Documents/Huong%20dan%20trinh%20bay%20DATN%20(26-2-2020).docx#_Toc135694048" TargetMode="External"/><Relationship Id="rId253" Type="http://schemas.openxmlformats.org/officeDocument/2006/relationships/image" Target="media/image132.png"/><Relationship Id="rId131" Type="http://schemas.openxmlformats.org/officeDocument/2006/relationships/hyperlink" Target="https://wru-my.sharepoint.com/personal/1951061116_e_tlu_edu_vn/Documents/Huong%20dan%20trinh%20bay%20DATN%20(26-2-2020).docx#_Toc135694047" TargetMode="External"/><Relationship Id="rId252" Type="http://schemas.openxmlformats.org/officeDocument/2006/relationships/image" Target="media/image134.png"/><Relationship Id="rId130" Type="http://schemas.openxmlformats.org/officeDocument/2006/relationships/hyperlink" Target="https://wru-my.sharepoint.com/personal/1951061116_e_tlu_edu_vn/Documents/Huong%20dan%20trinh%20bay%20DATN%20(26-2-2020).docx#_Toc135694046" TargetMode="External"/><Relationship Id="rId251" Type="http://schemas.openxmlformats.org/officeDocument/2006/relationships/image" Target="media/image133.png"/><Relationship Id="rId250" Type="http://schemas.openxmlformats.org/officeDocument/2006/relationships/image" Target="media/image136.png"/><Relationship Id="rId136" Type="http://schemas.openxmlformats.org/officeDocument/2006/relationships/hyperlink" Target="https://wru-my.sharepoint.com/personal/1951061116_e_tlu_edu_vn/Documents/Huong%20dan%20trinh%20bay%20DATN%20(26-2-2020).docx#_Toc135694052" TargetMode="External"/><Relationship Id="rId257" Type="http://schemas.openxmlformats.org/officeDocument/2006/relationships/hyperlink" Target="https://docs.google.com/spreadsheets/d/1O7cTBtvUcG6rHhAtgUqtwWTU7ylqbo5cT_NBl9wl62Q/edit?usp=drive_web&amp;ouid=111496516880875882681" TargetMode="External"/><Relationship Id="rId135" Type="http://schemas.openxmlformats.org/officeDocument/2006/relationships/hyperlink" Target="https://wru-my.sharepoint.com/personal/1951061116_e_tlu_edu_vn/Documents/Huong%20dan%20trinh%20bay%20DATN%20(26-2-2020).docx#_Toc135694051" TargetMode="External"/><Relationship Id="rId256" Type="http://schemas.openxmlformats.org/officeDocument/2006/relationships/image" Target="media/image127.png"/><Relationship Id="rId134" Type="http://schemas.openxmlformats.org/officeDocument/2006/relationships/hyperlink" Target="https://wru-my.sharepoint.com/personal/1951061116_e_tlu_edu_vn/Documents/Huong%20dan%20trinh%20bay%20DATN%20(26-2-2020).docx#_Toc135694050" TargetMode="External"/><Relationship Id="rId255" Type="http://schemas.openxmlformats.org/officeDocument/2006/relationships/image" Target="media/image130.png"/><Relationship Id="rId133" Type="http://schemas.openxmlformats.org/officeDocument/2006/relationships/hyperlink" Target="https://wru-my.sharepoint.com/personal/1951061116_e_tlu_edu_vn/Documents/Huong%20dan%20trinh%20bay%20DATN%20(26-2-2020).docx#_Toc135694049" TargetMode="External"/><Relationship Id="rId254" Type="http://schemas.openxmlformats.org/officeDocument/2006/relationships/image" Target="media/image129.png"/><Relationship Id="rId62" Type="http://schemas.openxmlformats.org/officeDocument/2006/relationships/hyperlink" Target="https://wru-my.sharepoint.com/personal/1951061116_e_tlu_edu_vn/Documents/Huong%20dan%20trinh%20bay%20DATN%20(26-2-2020).docx#_Toc135693898" TargetMode="External"/><Relationship Id="rId61" Type="http://schemas.openxmlformats.org/officeDocument/2006/relationships/hyperlink" Target="https://wru-my.sharepoint.com/personal/1951061116_e_tlu_edu_vn/Documents/Huong%20dan%20trinh%20bay%20DATN%20(26-2-2020).docx#_Toc135693897" TargetMode="External"/><Relationship Id="rId64" Type="http://schemas.openxmlformats.org/officeDocument/2006/relationships/hyperlink" Target="https://wru-my.sharepoint.com/personal/1951061116_e_tlu_edu_vn/Documents/Huong%20dan%20trinh%20bay%20DATN%20(26-2-2020).docx#_Toc135693900" TargetMode="External"/><Relationship Id="rId63" Type="http://schemas.openxmlformats.org/officeDocument/2006/relationships/hyperlink" Target="https://wru-my.sharepoint.com/personal/1951061116_e_tlu_edu_vn/Documents/Huong%20dan%20trinh%20bay%20DATN%20(26-2-2020).docx#_Toc135693899" TargetMode="External"/><Relationship Id="rId66" Type="http://schemas.openxmlformats.org/officeDocument/2006/relationships/hyperlink" Target="https://wru-my.sharepoint.com/personal/1951061116_e_tlu_edu_vn/Documents/Huong%20dan%20trinh%20bay%20DATN%20(26-2-2020).docx#_Toc135693902" TargetMode="External"/><Relationship Id="rId172" Type="http://schemas.openxmlformats.org/officeDocument/2006/relationships/image" Target="media/image188.png"/><Relationship Id="rId293" Type="http://schemas.openxmlformats.org/officeDocument/2006/relationships/image" Target="media/image44.png"/><Relationship Id="rId65" Type="http://schemas.openxmlformats.org/officeDocument/2006/relationships/hyperlink" Target="https://wru-my.sharepoint.com/personal/1951061116_e_tlu_edu_vn/Documents/Huong%20dan%20trinh%20bay%20DATN%20(26-2-2020).docx#_Toc135693901" TargetMode="External"/><Relationship Id="rId171" Type="http://schemas.openxmlformats.org/officeDocument/2006/relationships/image" Target="media/image190.png"/><Relationship Id="rId292" Type="http://schemas.openxmlformats.org/officeDocument/2006/relationships/image" Target="media/image39.png"/><Relationship Id="rId68" Type="http://schemas.openxmlformats.org/officeDocument/2006/relationships/hyperlink" Target="https://wru-my.sharepoint.com/personal/1951061116_e_tlu_edu_vn/Documents/Huong%20dan%20trinh%20bay%20DATN%20(26-2-2020).docx#_Toc135693933" TargetMode="External"/><Relationship Id="rId170" Type="http://schemas.openxmlformats.org/officeDocument/2006/relationships/image" Target="media/image189.png"/><Relationship Id="rId291" Type="http://schemas.openxmlformats.org/officeDocument/2006/relationships/image" Target="media/image43.png"/><Relationship Id="rId67" Type="http://schemas.openxmlformats.org/officeDocument/2006/relationships/hyperlink" Target="https://wru-my.sharepoint.com/personal/1951061116_e_tlu_edu_vn/Documents/Huong%20dan%20trinh%20bay%20DATN%20(26-2-2020).docx#_Toc135693932" TargetMode="External"/><Relationship Id="rId290" Type="http://schemas.openxmlformats.org/officeDocument/2006/relationships/image" Target="media/image38.png"/><Relationship Id="rId60" Type="http://schemas.openxmlformats.org/officeDocument/2006/relationships/hyperlink" Target="https://wru-my.sharepoint.com/personal/1951061116_e_tlu_edu_vn/Documents/Huong%20dan%20trinh%20bay%20DATN%20(26-2-2020).docx#_Toc135693896" TargetMode="External"/><Relationship Id="rId165" Type="http://schemas.openxmlformats.org/officeDocument/2006/relationships/image" Target="media/image186.png"/><Relationship Id="rId286" Type="http://schemas.openxmlformats.org/officeDocument/2006/relationships/image" Target="media/image160.png"/><Relationship Id="rId69" Type="http://schemas.openxmlformats.org/officeDocument/2006/relationships/hyperlink" Target="https://wru-my.sharepoint.com/personal/1951061116_e_tlu_edu_vn/Documents/Huong%20dan%20trinh%20bay%20DATN%20(26-2-2020).docx#_Toc135693934" TargetMode="External"/><Relationship Id="rId164" Type="http://schemas.openxmlformats.org/officeDocument/2006/relationships/image" Target="media/image185.png"/><Relationship Id="rId285" Type="http://schemas.openxmlformats.org/officeDocument/2006/relationships/image" Target="media/image163.png"/><Relationship Id="rId163" Type="http://schemas.openxmlformats.org/officeDocument/2006/relationships/image" Target="media/image187.png"/><Relationship Id="rId284" Type="http://schemas.openxmlformats.org/officeDocument/2006/relationships/image" Target="media/image162.png"/><Relationship Id="rId162" Type="http://schemas.openxmlformats.org/officeDocument/2006/relationships/image" Target="media/image179.png"/><Relationship Id="rId283" Type="http://schemas.openxmlformats.org/officeDocument/2006/relationships/image" Target="media/image122.png"/><Relationship Id="rId169" Type="http://schemas.openxmlformats.org/officeDocument/2006/relationships/image" Target="media/image182.png"/><Relationship Id="rId168" Type="http://schemas.openxmlformats.org/officeDocument/2006/relationships/image" Target="media/image181.png"/><Relationship Id="rId289" Type="http://schemas.openxmlformats.org/officeDocument/2006/relationships/image" Target="media/image159.png"/><Relationship Id="rId167" Type="http://schemas.openxmlformats.org/officeDocument/2006/relationships/image" Target="media/image184.png"/><Relationship Id="rId288" Type="http://schemas.openxmlformats.org/officeDocument/2006/relationships/image" Target="media/image158.png"/><Relationship Id="rId166" Type="http://schemas.openxmlformats.org/officeDocument/2006/relationships/image" Target="media/image183.png"/><Relationship Id="rId287" Type="http://schemas.openxmlformats.org/officeDocument/2006/relationships/image" Target="media/image161.png"/><Relationship Id="rId51" Type="http://schemas.openxmlformats.org/officeDocument/2006/relationships/hyperlink" Target="https://wru-my.sharepoint.com/personal/1951061116_e_tlu_edu_vn/Documents/Huong%20dan%20trinh%20bay%20DATN%20(26-2-2020).docx#_Toc135693887" TargetMode="External"/><Relationship Id="rId50" Type="http://schemas.openxmlformats.org/officeDocument/2006/relationships/hyperlink" Target="https://wru-my.sharepoint.com/personal/1951061116_e_tlu_edu_vn/Documents/Huong%20dan%20trinh%20bay%20DATN%20(26-2-2020).docx#_Toc135693886" TargetMode="External"/><Relationship Id="rId53" Type="http://schemas.openxmlformats.org/officeDocument/2006/relationships/hyperlink" Target="https://wru-my.sharepoint.com/personal/1951061116_e_tlu_edu_vn/Documents/Huong%20dan%20trinh%20bay%20DATN%20(26-2-2020).docx#_Toc135693889" TargetMode="External"/><Relationship Id="rId52" Type="http://schemas.openxmlformats.org/officeDocument/2006/relationships/hyperlink" Target="https://wru-my.sharepoint.com/personal/1951061116_e_tlu_edu_vn/Documents/Huong%20dan%20trinh%20bay%20DATN%20(26-2-2020).docx#_Toc135693888" TargetMode="External"/><Relationship Id="rId55" Type="http://schemas.openxmlformats.org/officeDocument/2006/relationships/hyperlink" Target="https://wru-my.sharepoint.com/personal/1951061116_e_tlu_edu_vn/Documents/Huong%20dan%20trinh%20bay%20DATN%20(26-2-2020).docx#_Toc135693891" TargetMode="External"/><Relationship Id="rId161" Type="http://schemas.openxmlformats.org/officeDocument/2006/relationships/image" Target="media/image180.png"/><Relationship Id="rId282" Type="http://schemas.openxmlformats.org/officeDocument/2006/relationships/image" Target="media/image124.png"/><Relationship Id="rId54" Type="http://schemas.openxmlformats.org/officeDocument/2006/relationships/hyperlink" Target="https://wru-my.sharepoint.com/personal/1951061116_e_tlu_edu_vn/Documents/Huong%20dan%20trinh%20bay%20DATN%20(26-2-2020).docx#_Toc135693890" TargetMode="External"/><Relationship Id="rId160" Type="http://schemas.openxmlformats.org/officeDocument/2006/relationships/image" Target="media/image177.png"/><Relationship Id="rId281" Type="http://schemas.openxmlformats.org/officeDocument/2006/relationships/image" Target="media/image123.png"/><Relationship Id="rId57" Type="http://schemas.openxmlformats.org/officeDocument/2006/relationships/hyperlink" Target="https://wru-my.sharepoint.com/personal/1951061116_e_tlu_edu_vn/Documents/Huong%20dan%20trinh%20bay%20DATN%20(26-2-2020).docx#_Toc135693893" TargetMode="External"/><Relationship Id="rId280" Type="http://schemas.openxmlformats.org/officeDocument/2006/relationships/image" Target="media/image126.png"/><Relationship Id="rId56" Type="http://schemas.openxmlformats.org/officeDocument/2006/relationships/hyperlink" Target="https://wru-my.sharepoint.com/personal/1951061116_e_tlu_edu_vn/Documents/Huong%20dan%20trinh%20bay%20DATN%20(26-2-2020).docx#_Toc135693892" TargetMode="External"/><Relationship Id="rId159" Type="http://schemas.openxmlformats.org/officeDocument/2006/relationships/image" Target="media/image178.png"/><Relationship Id="rId59" Type="http://schemas.openxmlformats.org/officeDocument/2006/relationships/hyperlink" Target="https://wru-my.sharepoint.com/personal/1951061116_e_tlu_edu_vn/Documents/Huong%20dan%20trinh%20bay%20DATN%20(26-2-2020).docx#_Toc135693895" TargetMode="External"/><Relationship Id="rId154" Type="http://schemas.openxmlformats.org/officeDocument/2006/relationships/image" Target="media/image172.png"/><Relationship Id="rId275" Type="http://schemas.openxmlformats.org/officeDocument/2006/relationships/image" Target="media/image35.png"/><Relationship Id="rId58" Type="http://schemas.openxmlformats.org/officeDocument/2006/relationships/hyperlink" Target="https://wru-my.sharepoint.com/personal/1951061116_e_tlu_edu_vn/Documents/Huong%20dan%20trinh%20bay%20DATN%20(26-2-2020).docx#_Toc135693894" TargetMode="External"/><Relationship Id="rId153" Type="http://schemas.openxmlformats.org/officeDocument/2006/relationships/hyperlink" Target="mailto:name@e.tlu.edu.vn" TargetMode="External"/><Relationship Id="rId274" Type="http://schemas.openxmlformats.org/officeDocument/2006/relationships/image" Target="media/image33.png"/><Relationship Id="rId152" Type="http://schemas.openxmlformats.org/officeDocument/2006/relationships/hyperlink" Target="mailto:name@e.tlu.edu.vn" TargetMode="External"/><Relationship Id="rId273" Type="http://schemas.openxmlformats.org/officeDocument/2006/relationships/image" Target="media/image11.png"/><Relationship Id="rId151" Type="http://schemas.openxmlformats.org/officeDocument/2006/relationships/image" Target="media/image72.png"/><Relationship Id="rId272" Type="http://schemas.openxmlformats.org/officeDocument/2006/relationships/image" Target="media/image10.png"/><Relationship Id="rId158" Type="http://schemas.openxmlformats.org/officeDocument/2006/relationships/image" Target="media/image175.png"/><Relationship Id="rId279" Type="http://schemas.openxmlformats.org/officeDocument/2006/relationships/image" Target="media/image125.png"/><Relationship Id="rId157" Type="http://schemas.openxmlformats.org/officeDocument/2006/relationships/image" Target="media/image176.png"/><Relationship Id="rId278" Type="http://schemas.openxmlformats.org/officeDocument/2006/relationships/image" Target="media/image128.png"/><Relationship Id="rId156" Type="http://schemas.openxmlformats.org/officeDocument/2006/relationships/image" Target="media/image173.png"/><Relationship Id="rId277" Type="http://schemas.openxmlformats.org/officeDocument/2006/relationships/hyperlink" Target="https://doantotnghiep.tlu.shinchoku.dev/lecturer" TargetMode="External"/><Relationship Id="rId155" Type="http://schemas.openxmlformats.org/officeDocument/2006/relationships/image" Target="media/image174.png"/><Relationship Id="rId276" Type="http://schemas.openxmlformats.org/officeDocument/2006/relationships/image" Target="media/image41.png"/><Relationship Id="rId107" Type="http://schemas.openxmlformats.org/officeDocument/2006/relationships/hyperlink" Target="https://wru-my.sharepoint.com/personal/1951061116_e_tlu_edu_vn/Documents/Huong%20dan%20trinh%20bay%20DATN%20(26-2-2020).docx#_Toc135693994" TargetMode="External"/><Relationship Id="rId228" Type="http://schemas.openxmlformats.org/officeDocument/2006/relationships/image" Target="media/image20.png"/><Relationship Id="rId106" Type="http://schemas.openxmlformats.org/officeDocument/2006/relationships/hyperlink" Target="https://wru-my.sharepoint.com/personal/1951061116_e_tlu_edu_vn/Documents/Huong%20dan%20trinh%20bay%20DATN%20(26-2-2020).docx#_Toc135693993" TargetMode="External"/><Relationship Id="rId227" Type="http://schemas.openxmlformats.org/officeDocument/2006/relationships/image" Target="media/image16.png"/><Relationship Id="rId105" Type="http://schemas.openxmlformats.org/officeDocument/2006/relationships/hyperlink" Target="https://wru-my.sharepoint.com/personal/1951061116_e_tlu_edu_vn/Documents/Huong%20dan%20trinh%20bay%20DATN%20(26-2-2020).docx#_Toc135693992" TargetMode="External"/><Relationship Id="rId226" Type="http://schemas.openxmlformats.org/officeDocument/2006/relationships/image" Target="media/image26.png"/><Relationship Id="rId104" Type="http://schemas.openxmlformats.org/officeDocument/2006/relationships/hyperlink" Target="https://wru-my.sharepoint.com/personal/1951061116_e_tlu_edu_vn/Documents/Huong%20dan%20trinh%20bay%20DATN%20(26-2-2020).docx#_Toc135693991" TargetMode="External"/><Relationship Id="rId225" Type="http://schemas.openxmlformats.org/officeDocument/2006/relationships/image" Target="media/image51.png"/><Relationship Id="rId109" Type="http://schemas.openxmlformats.org/officeDocument/2006/relationships/hyperlink" Target="https://wru-my.sharepoint.com/personal/1951061116_e_tlu_edu_vn/Documents/Huong%20dan%20trinh%20bay%20DATN%20(26-2-2020).docx#_Toc135693996" TargetMode="External"/><Relationship Id="rId108" Type="http://schemas.openxmlformats.org/officeDocument/2006/relationships/hyperlink" Target="https://wru-my.sharepoint.com/personal/1951061116_e_tlu_edu_vn/Documents/Huong%20dan%20trinh%20bay%20DATN%20(26-2-2020).docx#_Toc135693995" TargetMode="External"/><Relationship Id="rId229" Type="http://schemas.openxmlformats.org/officeDocument/2006/relationships/image" Target="media/image19.png"/><Relationship Id="rId220" Type="http://schemas.openxmlformats.org/officeDocument/2006/relationships/image" Target="media/image48.png"/><Relationship Id="rId341" Type="http://schemas.openxmlformats.org/officeDocument/2006/relationships/image" Target="media/image95.png"/><Relationship Id="rId340" Type="http://schemas.openxmlformats.org/officeDocument/2006/relationships/image" Target="media/image94.png"/><Relationship Id="rId103" Type="http://schemas.openxmlformats.org/officeDocument/2006/relationships/hyperlink" Target="https://wru-my.sharepoint.com/personal/1951061116_e_tlu_edu_vn/Documents/Huong%20dan%20trinh%20bay%20DATN%20(26-2-2020).docx#_Toc135693990" TargetMode="External"/><Relationship Id="rId224" Type="http://schemas.openxmlformats.org/officeDocument/2006/relationships/image" Target="media/image55.png"/><Relationship Id="rId102" Type="http://schemas.openxmlformats.org/officeDocument/2006/relationships/hyperlink" Target="https://wru-my.sharepoint.com/personal/1951061116_e_tlu_edu_vn/Documents/Huong%20dan%20trinh%20bay%20DATN%20(26-2-2020).docx#_Toc135693989" TargetMode="External"/><Relationship Id="rId223" Type="http://schemas.openxmlformats.org/officeDocument/2006/relationships/image" Target="media/image49.png"/><Relationship Id="rId101" Type="http://schemas.openxmlformats.org/officeDocument/2006/relationships/hyperlink" Target="https://wru-my.sharepoint.com/personal/1951061116_e_tlu_edu_vn/Documents/Huong%20dan%20trinh%20bay%20DATN%20(26-2-2020).docx#_Toc135693988" TargetMode="External"/><Relationship Id="rId222" Type="http://schemas.openxmlformats.org/officeDocument/2006/relationships/image" Target="media/image56.png"/><Relationship Id="rId343" Type="http://schemas.openxmlformats.org/officeDocument/2006/relationships/footer" Target="footer2.xml"/><Relationship Id="rId100" Type="http://schemas.openxmlformats.org/officeDocument/2006/relationships/hyperlink" Target="https://wru-my.sharepoint.com/personal/1951061116_e_tlu_edu_vn/Documents/Huong%20dan%20trinh%20bay%20DATN%20(26-2-2020).docx#_Toc135693987" TargetMode="External"/><Relationship Id="rId221" Type="http://schemas.openxmlformats.org/officeDocument/2006/relationships/image" Target="media/image47.png"/><Relationship Id="rId342" Type="http://schemas.openxmlformats.org/officeDocument/2006/relationships/header" Target="header2.xml"/><Relationship Id="rId217" Type="http://schemas.openxmlformats.org/officeDocument/2006/relationships/image" Target="media/image50.png"/><Relationship Id="rId338" Type="http://schemas.openxmlformats.org/officeDocument/2006/relationships/image" Target="media/image96.png"/><Relationship Id="rId216" Type="http://schemas.openxmlformats.org/officeDocument/2006/relationships/image" Target="media/image45.png"/><Relationship Id="rId337" Type="http://schemas.openxmlformats.org/officeDocument/2006/relationships/image" Target="media/image92.png"/><Relationship Id="rId215" Type="http://schemas.openxmlformats.org/officeDocument/2006/relationships/image" Target="media/image71.png"/><Relationship Id="rId336" Type="http://schemas.openxmlformats.org/officeDocument/2006/relationships/image" Target="media/image91.png"/><Relationship Id="rId214" Type="http://schemas.openxmlformats.org/officeDocument/2006/relationships/image" Target="media/image65.png"/><Relationship Id="rId335" Type="http://schemas.openxmlformats.org/officeDocument/2006/relationships/image" Target="media/image93.png"/><Relationship Id="rId219" Type="http://schemas.openxmlformats.org/officeDocument/2006/relationships/image" Target="media/image46.png"/><Relationship Id="rId218" Type="http://schemas.openxmlformats.org/officeDocument/2006/relationships/image" Target="media/image52.png"/><Relationship Id="rId339" Type="http://schemas.openxmlformats.org/officeDocument/2006/relationships/image" Target="media/image98.png"/><Relationship Id="rId330" Type="http://schemas.openxmlformats.org/officeDocument/2006/relationships/image" Target="media/image79.png"/><Relationship Id="rId213" Type="http://schemas.openxmlformats.org/officeDocument/2006/relationships/image" Target="media/image63.png"/><Relationship Id="rId334" Type="http://schemas.openxmlformats.org/officeDocument/2006/relationships/image" Target="media/image75.png"/><Relationship Id="rId212" Type="http://schemas.openxmlformats.org/officeDocument/2006/relationships/image" Target="media/image70.png"/><Relationship Id="rId333" Type="http://schemas.openxmlformats.org/officeDocument/2006/relationships/image" Target="media/image74.png"/><Relationship Id="rId211" Type="http://schemas.openxmlformats.org/officeDocument/2006/relationships/image" Target="media/image73.png"/><Relationship Id="rId332" Type="http://schemas.openxmlformats.org/officeDocument/2006/relationships/image" Target="media/image77.png"/><Relationship Id="rId210" Type="http://schemas.openxmlformats.org/officeDocument/2006/relationships/image" Target="media/image62.png"/><Relationship Id="rId331" Type="http://schemas.openxmlformats.org/officeDocument/2006/relationships/image" Target="media/image76.png"/><Relationship Id="rId129" Type="http://schemas.openxmlformats.org/officeDocument/2006/relationships/hyperlink" Target="https://wru-my.sharepoint.com/personal/1951061116_e_tlu_edu_vn/Documents/Huong%20dan%20trinh%20bay%20DATN%20(26-2-2020).docx#_Toc135694045" TargetMode="External"/><Relationship Id="rId128" Type="http://schemas.openxmlformats.org/officeDocument/2006/relationships/hyperlink" Target="https://wru-my.sharepoint.com/personal/1951061116_e_tlu_edu_vn/Documents/Huong%20dan%20trinh%20bay%20DATN%20(26-2-2020).docx#_Toc135694044" TargetMode="External"/><Relationship Id="rId249" Type="http://schemas.openxmlformats.org/officeDocument/2006/relationships/image" Target="media/image135.png"/><Relationship Id="rId127" Type="http://schemas.openxmlformats.org/officeDocument/2006/relationships/hyperlink" Target="https://wru-my.sharepoint.com/personal/1951061116_e_tlu_edu_vn/Documents/Huong%20dan%20trinh%20bay%20DATN%20(26-2-2020).docx#_Toc135694043" TargetMode="External"/><Relationship Id="rId248" Type="http://schemas.openxmlformats.org/officeDocument/2006/relationships/image" Target="media/image138.png"/><Relationship Id="rId126" Type="http://schemas.openxmlformats.org/officeDocument/2006/relationships/hyperlink" Target="https://wru-my.sharepoint.com/personal/1951061116_e_tlu_edu_vn/Documents/Huong%20dan%20trinh%20bay%20DATN%20(26-2-2020).docx#_Toc135694042" TargetMode="External"/><Relationship Id="rId247" Type="http://schemas.openxmlformats.org/officeDocument/2006/relationships/image" Target="media/image137.png"/><Relationship Id="rId121" Type="http://schemas.openxmlformats.org/officeDocument/2006/relationships/hyperlink" Target="https://wru-my.sharepoint.com/personal/1951061116_e_tlu_edu_vn/Documents/Huong%20dan%20trinh%20bay%20DATN%20(26-2-2020).docx#_Toc135694008" TargetMode="External"/><Relationship Id="rId242" Type="http://schemas.openxmlformats.org/officeDocument/2006/relationships/image" Target="media/image100.png"/><Relationship Id="rId120" Type="http://schemas.openxmlformats.org/officeDocument/2006/relationships/hyperlink" Target="https://wru-my.sharepoint.com/personal/1951061116_e_tlu_edu_vn/Documents/Huong%20dan%20trinh%20bay%20DATN%20(26-2-2020).docx#_Toc135694007" TargetMode="External"/><Relationship Id="rId241" Type="http://schemas.openxmlformats.org/officeDocument/2006/relationships/image" Target="media/image103.png"/><Relationship Id="rId240" Type="http://schemas.openxmlformats.org/officeDocument/2006/relationships/image" Target="media/image101.png"/><Relationship Id="rId125" Type="http://schemas.openxmlformats.org/officeDocument/2006/relationships/hyperlink" Target="https://wru-my.sharepoint.com/personal/1951061116_e_tlu_edu_vn/Documents/Huong%20dan%20trinh%20bay%20DATN%20(26-2-2020).docx#_Toc135694041" TargetMode="External"/><Relationship Id="rId246" Type="http://schemas.openxmlformats.org/officeDocument/2006/relationships/image" Target="media/image140.png"/><Relationship Id="rId124" Type="http://schemas.openxmlformats.org/officeDocument/2006/relationships/hyperlink" Target="https://wru-my.sharepoint.com/personal/1951061116_e_tlu_edu_vn/Documents/Huong%20dan%20trinh%20bay%20DATN%20(26-2-2020).docx#_Toc135694011" TargetMode="External"/><Relationship Id="rId245" Type="http://schemas.openxmlformats.org/officeDocument/2006/relationships/image" Target="media/image139.png"/><Relationship Id="rId123" Type="http://schemas.openxmlformats.org/officeDocument/2006/relationships/hyperlink" Target="https://wru-my.sharepoint.com/personal/1951061116_e_tlu_edu_vn/Documents/Huong%20dan%20trinh%20bay%20DATN%20(26-2-2020).docx#_Toc135694010" TargetMode="External"/><Relationship Id="rId244" Type="http://schemas.openxmlformats.org/officeDocument/2006/relationships/image" Target="media/image142.png"/><Relationship Id="rId122" Type="http://schemas.openxmlformats.org/officeDocument/2006/relationships/hyperlink" Target="https://wru-my.sharepoint.com/personal/1951061116_e_tlu_edu_vn/Documents/Huong%20dan%20trinh%20bay%20DATN%20(26-2-2020).docx#_Toc135694009" TargetMode="External"/><Relationship Id="rId243" Type="http://schemas.openxmlformats.org/officeDocument/2006/relationships/image" Target="media/image141.png"/><Relationship Id="rId95" Type="http://schemas.openxmlformats.org/officeDocument/2006/relationships/hyperlink" Target="https://wru-my.sharepoint.com/personal/1951061116_e_tlu_edu_vn/Documents/Huong%20dan%20trinh%20bay%20DATN%20(26-2-2020).docx#_Toc135693982" TargetMode="External"/><Relationship Id="rId94" Type="http://schemas.openxmlformats.org/officeDocument/2006/relationships/hyperlink" Target="https://wru-my.sharepoint.com/personal/1951061116_e_tlu_edu_vn/Documents/Huong%20dan%20trinh%20bay%20DATN%20(26-2-2020).docx#_Toc135693981" TargetMode="External"/><Relationship Id="rId97" Type="http://schemas.openxmlformats.org/officeDocument/2006/relationships/hyperlink" Target="https://wru-my.sharepoint.com/personal/1951061116_e_tlu_edu_vn/Documents/Huong%20dan%20trinh%20bay%20DATN%20(26-2-2020).docx#_Toc135693984" TargetMode="External"/><Relationship Id="rId96" Type="http://schemas.openxmlformats.org/officeDocument/2006/relationships/hyperlink" Target="https://wru-my.sharepoint.com/personal/1951061116_e_tlu_edu_vn/Documents/Huong%20dan%20trinh%20bay%20DATN%20(26-2-2020).docx#_Toc135693983" TargetMode="External"/><Relationship Id="rId99" Type="http://schemas.openxmlformats.org/officeDocument/2006/relationships/hyperlink" Target="https://wru-my.sharepoint.com/personal/1951061116_e_tlu_edu_vn/Documents/Huong%20dan%20trinh%20bay%20DATN%20(26-2-2020).docx#_Toc135693986" TargetMode="External"/><Relationship Id="rId98" Type="http://schemas.openxmlformats.org/officeDocument/2006/relationships/hyperlink" Target="https://wru-my.sharepoint.com/personal/1951061116_e_tlu_edu_vn/Documents/Huong%20dan%20trinh%20bay%20DATN%20(26-2-2020).docx#_Toc135693985" TargetMode="External"/><Relationship Id="rId91" Type="http://schemas.openxmlformats.org/officeDocument/2006/relationships/hyperlink" Target="https://wru-my.sharepoint.com/personal/1951061116_e_tlu_edu_vn/Documents/Huong%20dan%20trinh%20bay%20DATN%20(26-2-2020).docx#_Toc135693978" TargetMode="External"/><Relationship Id="rId90" Type="http://schemas.openxmlformats.org/officeDocument/2006/relationships/hyperlink" Target="https://wru-my.sharepoint.com/personal/1951061116_e_tlu_edu_vn/Documents/Huong%20dan%20trinh%20bay%20DATN%20(26-2-2020).docx#_Toc135693977" TargetMode="External"/><Relationship Id="rId93" Type="http://schemas.openxmlformats.org/officeDocument/2006/relationships/hyperlink" Target="https://wru-my.sharepoint.com/personal/1951061116_e_tlu_edu_vn/Documents/Huong%20dan%20trinh%20bay%20DATN%20(26-2-2020).docx#_Toc135693980" TargetMode="External"/><Relationship Id="rId92" Type="http://schemas.openxmlformats.org/officeDocument/2006/relationships/hyperlink" Target="https://wru-my.sharepoint.com/personal/1951061116_e_tlu_edu_vn/Documents/Huong%20dan%20trinh%20bay%20DATN%20(26-2-2020).docx#_Toc135693979" TargetMode="External"/><Relationship Id="rId118" Type="http://schemas.openxmlformats.org/officeDocument/2006/relationships/hyperlink" Target="https://wru-my.sharepoint.com/personal/1951061116_e_tlu_edu_vn/Documents/Huong%20dan%20trinh%20bay%20DATN%20(26-2-2020).docx#_Toc135694005" TargetMode="External"/><Relationship Id="rId239" Type="http://schemas.openxmlformats.org/officeDocument/2006/relationships/hyperlink" Target="https://github.com/realShinchoku/GraduationProjectMS" TargetMode="External"/><Relationship Id="rId117" Type="http://schemas.openxmlformats.org/officeDocument/2006/relationships/hyperlink" Target="https://wru-my.sharepoint.com/personal/1951061116_e_tlu_edu_vn/Documents/Huong%20dan%20trinh%20bay%20DATN%20(26-2-2020).docx#_Toc135694004" TargetMode="External"/><Relationship Id="rId238" Type="http://schemas.openxmlformats.org/officeDocument/2006/relationships/hyperlink" Target="https://doantotnghiep.tlu.shinchoku.dev/" TargetMode="External"/><Relationship Id="rId116" Type="http://schemas.openxmlformats.org/officeDocument/2006/relationships/hyperlink" Target="https://wru-my.sharepoint.com/personal/1951061116_e_tlu_edu_vn/Documents/Huong%20dan%20trinh%20bay%20DATN%20(26-2-2020).docx#_Toc135694003" TargetMode="External"/><Relationship Id="rId237" Type="http://schemas.openxmlformats.org/officeDocument/2006/relationships/image" Target="media/image3.png"/><Relationship Id="rId115" Type="http://schemas.openxmlformats.org/officeDocument/2006/relationships/hyperlink" Target="https://wru-my.sharepoint.com/personal/1951061116_e_tlu_edu_vn/Documents/Huong%20dan%20trinh%20bay%20DATN%20(26-2-2020).docx#_Toc135694002" TargetMode="External"/><Relationship Id="rId236" Type="http://schemas.openxmlformats.org/officeDocument/2006/relationships/image" Target="media/image6.png"/><Relationship Id="rId119" Type="http://schemas.openxmlformats.org/officeDocument/2006/relationships/hyperlink" Target="https://wru-my.sharepoint.com/personal/1951061116_e_tlu_edu_vn/Documents/Huong%20dan%20trinh%20bay%20DATN%20(26-2-2020).docx#_Toc135694006" TargetMode="External"/><Relationship Id="rId110" Type="http://schemas.openxmlformats.org/officeDocument/2006/relationships/hyperlink" Target="https://wru-my.sharepoint.com/personal/1951061116_e_tlu_edu_vn/Documents/Huong%20dan%20trinh%20bay%20DATN%20(26-2-2020).docx#_Toc135693997" TargetMode="External"/><Relationship Id="rId231" Type="http://schemas.openxmlformats.org/officeDocument/2006/relationships/image" Target="media/image25.png"/><Relationship Id="rId230" Type="http://schemas.openxmlformats.org/officeDocument/2006/relationships/image" Target="media/image30.png"/><Relationship Id="rId114" Type="http://schemas.openxmlformats.org/officeDocument/2006/relationships/hyperlink" Target="https://wru-my.sharepoint.com/personal/1951061116_e_tlu_edu_vn/Documents/Huong%20dan%20trinh%20bay%20DATN%20(26-2-2020).docx#_Toc135694001" TargetMode="External"/><Relationship Id="rId235" Type="http://schemas.openxmlformats.org/officeDocument/2006/relationships/image" Target="media/image27.png"/><Relationship Id="rId113" Type="http://schemas.openxmlformats.org/officeDocument/2006/relationships/hyperlink" Target="https://wru-my.sharepoint.com/personal/1951061116_e_tlu_edu_vn/Documents/Huong%20dan%20trinh%20bay%20DATN%20(26-2-2020).docx#_Toc135694000" TargetMode="External"/><Relationship Id="rId234" Type="http://schemas.openxmlformats.org/officeDocument/2006/relationships/image" Target="media/image29.png"/><Relationship Id="rId112" Type="http://schemas.openxmlformats.org/officeDocument/2006/relationships/hyperlink" Target="https://wru-my.sharepoint.com/personal/1951061116_e_tlu_edu_vn/Documents/Huong%20dan%20trinh%20bay%20DATN%20(26-2-2020).docx#_Toc135693999" TargetMode="External"/><Relationship Id="rId233" Type="http://schemas.openxmlformats.org/officeDocument/2006/relationships/image" Target="media/image24.png"/><Relationship Id="rId111" Type="http://schemas.openxmlformats.org/officeDocument/2006/relationships/hyperlink" Target="https://wru-my.sharepoint.com/personal/1951061116_e_tlu_edu_vn/Documents/Huong%20dan%20trinh%20bay%20DATN%20(26-2-2020).docx#_Toc135693998" TargetMode="External"/><Relationship Id="rId232" Type="http://schemas.openxmlformats.org/officeDocument/2006/relationships/image" Target="media/image28.png"/><Relationship Id="rId305" Type="http://schemas.openxmlformats.org/officeDocument/2006/relationships/image" Target="media/image32.png"/><Relationship Id="rId304" Type="http://schemas.openxmlformats.org/officeDocument/2006/relationships/image" Target="media/image152.png"/><Relationship Id="rId303" Type="http://schemas.openxmlformats.org/officeDocument/2006/relationships/image" Target="media/image154.png"/><Relationship Id="rId302" Type="http://schemas.openxmlformats.org/officeDocument/2006/relationships/image" Target="media/image153.png"/><Relationship Id="rId309" Type="http://schemas.openxmlformats.org/officeDocument/2006/relationships/image" Target="media/image149.png"/><Relationship Id="rId308" Type="http://schemas.openxmlformats.org/officeDocument/2006/relationships/image" Target="media/image148.png"/><Relationship Id="rId307" Type="http://schemas.openxmlformats.org/officeDocument/2006/relationships/image" Target="media/image151.png"/><Relationship Id="rId306" Type="http://schemas.openxmlformats.org/officeDocument/2006/relationships/image" Target="media/image150.png"/><Relationship Id="rId301" Type="http://schemas.openxmlformats.org/officeDocument/2006/relationships/image" Target="media/image157.png"/><Relationship Id="rId300" Type="http://schemas.openxmlformats.org/officeDocument/2006/relationships/image" Target="media/image36.png"/><Relationship Id="rId206" Type="http://schemas.openxmlformats.org/officeDocument/2006/relationships/image" Target="media/image106.png"/><Relationship Id="rId327" Type="http://schemas.openxmlformats.org/officeDocument/2006/relationships/image" Target="media/image80.png"/><Relationship Id="rId205" Type="http://schemas.openxmlformats.org/officeDocument/2006/relationships/image" Target="media/image109.png"/><Relationship Id="rId326" Type="http://schemas.openxmlformats.org/officeDocument/2006/relationships/image" Target="media/image23.png"/><Relationship Id="rId204" Type="http://schemas.openxmlformats.org/officeDocument/2006/relationships/image" Target="media/image108.png"/><Relationship Id="rId325" Type="http://schemas.openxmlformats.org/officeDocument/2006/relationships/image" Target="media/image131.png"/><Relationship Id="rId203" Type="http://schemas.openxmlformats.org/officeDocument/2006/relationships/image" Target="media/image110.png"/><Relationship Id="rId324" Type="http://schemas.openxmlformats.org/officeDocument/2006/relationships/image" Target="media/image155.png"/><Relationship Id="rId209" Type="http://schemas.openxmlformats.org/officeDocument/2006/relationships/image" Target="media/image105.png"/><Relationship Id="rId208" Type="http://schemas.openxmlformats.org/officeDocument/2006/relationships/image" Target="media/image104.png"/><Relationship Id="rId329" Type="http://schemas.openxmlformats.org/officeDocument/2006/relationships/image" Target="media/image78.png"/><Relationship Id="rId207" Type="http://schemas.openxmlformats.org/officeDocument/2006/relationships/image" Target="media/image107.png"/><Relationship Id="rId328" Type="http://schemas.openxmlformats.org/officeDocument/2006/relationships/image" Target="media/image82.png"/><Relationship Id="rId202" Type="http://schemas.openxmlformats.org/officeDocument/2006/relationships/image" Target="media/image102.png"/><Relationship Id="rId323" Type="http://schemas.openxmlformats.org/officeDocument/2006/relationships/image" Target="media/image165.png"/><Relationship Id="rId201" Type="http://schemas.openxmlformats.org/officeDocument/2006/relationships/image" Target="media/image112.png"/><Relationship Id="rId322" Type="http://schemas.openxmlformats.org/officeDocument/2006/relationships/image" Target="media/image121.png"/><Relationship Id="rId200" Type="http://schemas.openxmlformats.org/officeDocument/2006/relationships/image" Target="media/image114.png"/><Relationship Id="rId321" Type="http://schemas.openxmlformats.org/officeDocument/2006/relationships/image" Target="media/image167.png"/><Relationship Id="rId320" Type="http://schemas.openxmlformats.org/officeDocument/2006/relationships/image" Target="media/image166.png"/><Relationship Id="rId316" Type="http://schemas.openxmlformats.org/officeDocument/2006/relationships/image" Target="media/image170.png"/><Relationship Id="rId315" Type="http://schemas.openxmlformats.org/officeDocument/2006/relationships/image" Target="media/image164.png"/><Relationship Id="rId314" Type="http://schemas.openxmlformats.org/officeDocument/2006/relationships/image" Target="media/image143.png"/><Relationship Id="rId313" Type="http://schemas.openxmlformats.org/officeDocument/2006/relationships/image" Target="media/image145.png"/><Relationship Id="rId319" Type="http://schemas.openxmlformats.org/officeDocument/2006/relationships/image" Target="media/image169.png"/><Relationship Id="rId318" Type="http://schemas.openxmlformats.org/officeDocument/2006/relationships/image" Target="media/image168.png"/><Relationship Id="rId317" Type="http://schemas.openxmlformats.org/officeDocument/2006/relationships/image" Target="media/image171.png"/><Relationship Id="rId312" Type="http://schemas.openxmlformats.org/officeDocument/2006/relationships/image" Target="media/image144.png"/><Relationship Id="rId311" Type="http://schemas.openxmlformats.org/officeDocument/2006/relationships/image" Target="media/image147.png"/><Relationship Id="rId310" Type="http://schemas.openxmlformats.org/officeDocument/2006/relationships/image" Target="media/image14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ebAPoh8sCS8XSfB4HfsNUiZRHw==">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IJaC4xcmY5Z3Bx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